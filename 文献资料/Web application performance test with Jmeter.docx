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comments+xml" PartName="/word/comments.xml"/>
  <Override ContentType="application/vnd.openxmlformats-officedocument.wordprocessingml.document.main+xml" PartName="/word/document.xml"/>
  <Default ContentType="application/vnd.openxmlformats-officedocument.oleObject" Extension="bin"/>
  <Override ContentType="application/vnd.openxmlformats-officedocument.wordprocessingml.fontTable+xml" PartName="/word/fontTable.xml"/>
  <Default ContentType="image/png" Extension="png"/>
  <Override ContentType="image/x-emf" PartName="/word/media/image3.emf"/>
  <Override ContentType="image/x-emf" PartName="/word/media/image4.emf"/>
  <Override ContentType="image/x-emf" PartName="/word/media/image45.emf"/>
  <Override ContentType="image/x-emf" PartName="/word/media/image6.emf"/>
  <Override ContentType="image/x-emf" PartName="/word/media/image65.emf"/>
  <Override ContentType="image/x-emf" PartName="/word/media/image7.emf"/>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ind w:firstLine="2088" w:firstLineChars="400"/>
        <w:outlineLvl w:val="0"/>
        <w:rPr>
          <w:b/>
          <w:sz w:val="52"/>
          <w:szCs w:val="52"/>
        </w:rPr>
      </w:pPr>
      <w:bookmarkStart w:id="0" w:name="_Toc382828063"/>
      <w:bookmarkStart w:id="1" w:name="_Toc393794526"/>
      <w:r>
        <w:rPr>
          <w:rFonts w:hint="eastAsia"/>
          <w:b/>
          <w:sz w:val="52"/>
          <w:szCs w:val="52"/>
        </w:rPr>
        <w:t xml:space="preserve">Performance </w:t>
      </w:r>
      <w:commentRangeStart w:id="0"/>
      <w:r>
        <w:rPr>
          <w:rFonts w:hint="eastAsia"/>
          <w:b/>
          <w:sz w:val="52"/>
          <w:szCs w:val="52"/>
        </w:rPr>
        <w:t>Test</w:t>
      </w:r>
      <w:bookmarkEnd w:id="0"/>
      <w:bookmarkEnd w:id="1"/>
      <w:commentRangeEnd w:id="0"/>
      <w:r>
        <w:rPr>
          <w:rStyle w:val="36"/>
        </w:rPr>
        <w:commentReference w:id="0"/>
      </w:r>
      <w:r>
        <w:rPr>
          <w:rFonts w:hint="eastAsia"/>
          <w:b/>
          <w:sz w:val="52"/>
          <w:szCs w:val="52"/>
        </w:rPr>
        <w:t xml:space="preserve"> </w:t>
      </w:r>
    </w:p>
    <w:p>
      <w:pPr>
        <w:pStyle w:val="23"/>
        <w:tabs>
          <w:tab w:val="right" w:leader="dot" w:pos="8296"/>
        </w:tabs>
        <w:rPr>
          <w:rFonts w:ascii="Calibri" w:hAnsi="Calibri"/>
          <w:kern w:val="0"/>
          <w:sz w:val="22"/>
        </w:rPr>
      </w:pPr>
      <w:r>
        <w:fldChar w:fldCharType="begin"/>
      </w:r>
      <w:r>
        <w:instrText xml:space="preserve"> TOC \o "1-3" \h \z \u </w:instrText>
      </w:r>
      <w:r>
        <w:fldChar w:fldCharType="separate"/>
      </w:r>
      <w:r>
        <w:fldChar w:fldCharType="begin"/>
      </w:r>
      <w:r>
        <w:instrText xml:space="preserve">HYPERLINK  \l "_Toc393794526" </w:instrText>
      </w:r>
      <w:r>
        <w:fldChar w:fldCharType="separate"/>
      </w:r>
      <w:r>
        <w:rPr>
          <w:rStyle w:val="34"/>
          <w:b/>
        </w:rPr>
        <w:t>Performance Test</w:t>
      </w:r>
      <w:r>
        <w:tab/>
      </w:r>
      <w:r>
        <w:fldChar w:fldCharType="begin"/>
      </w:r>
      <w:r>
        <w:instrText xml:space="preserve"> PAGEREF _Toc393794526 \h </w:instrText>
      </w:r>
      <w:r>
        <w:fldChar w:fldCharType="separate"/>
      </w:r>
      <w:r>
        <w:t>1</w:t>
      </w:r>
      <w:r>
        <w:fldChar w:fldCharType="end"/>
      </w:r>
      <w:r>
        <w:fldChar w:fldCharType="end"/>
      </w:r>
    </w:p>
    <w:p>
      <w:pPr>
        <w:pStyle w:val="23"/>
        <w:tabs>
          <w:tab w:val="left" w:pos="880"/>
          <w:tab w:val="right" w:leader="dot" w:pos="8296"/>
        </w:tabs>
        <w:rPr>
          <w:rFonts w:ascii="Calibri" w:hAnsi="Calibri"/>
          <w:kern w:val="0"/>
          <w:sz w:val="22"/>
        </w:rPr>
      </w:pPr>
      <w:r>
        <w:fldChar w:fldCharType="begin"/>
      </w:r>
      <w:r>
        <w:instrText xml:space="preserve">HYPERLINK  \l "_Toc393794527" </w:instrText>
      </w:r>
      <w:r>
        <w:fldChar w:fldCharType="separate"/>
      </w:r>
      <w:r>
        <w:rPr>
          <w:rStyle w:val="34"/>
        </w:rPr>
        <w:t>1</w:t>
      </w:r>
      <w:r>
        <w:rPr>
          <w:rFonts w:ascii="Calibri" w:hAnsi="Calibri"/>
          <w:kern w:val="0"/>
          <w:sz w:val="22"/>
        </w:rPr>
        <w:tab/>
      </w:r>
      <w:r>
        <w:rPr>
          <w:rStyle w:val="34"/>
        </w:rPr>
        <w:t>Performance Test Strategy</w:t>
      </w:r>
      <w:r>
        <w:tab/>
      </w:r>
      <w:r>
        <w:fldChar w:fldCharType="begin"/>
      </w:r>
      <w:r>
        <w:instrText xml:space="preserve"> PAGEREF _Toc393794527 \h </w:instrText>
      </w:r>
      <w:r>
        <w:fldChar w:fldCharType="separate"/>
      </w:r>
      <w:r>
        <w:t>4</w:t>
      </w:r>
      <w:r>
        <w:fldChar w:fldCharType="end"/>
      </w:r>
      <w:r>
        <w:fldChar w:fldCharType="end"/>
      </w:r>
    </w:p>
    <w:p>
      <w:pPr>
        <w:pStyle w:val="27"/>
        <w:tabs>
          <w:tab w:val="left" w:pos="1320"/>
          <w:tab w:val="right" w:leader="dot" w:pos="8296"/>
        </w:tabs>
        <w:rPr>
          <w:rFonts w:ascii="Calibri" w:hAnsi="Calibri"/>
          <w:kern w:val="0"/>
          <w:sz w:val="22"/>
        </w:rPr>
      </w:pPr>
      <w:r>
        <w:fldChar w:fldCharType="begin"/>
      </w:r>
      <w:r>
        <w:instrText xml:space="preserve">HYPERLINK  \l "_Toc393794528" </w:instrText>
      </w:r>
      <w:r>
        <w:fldChar w:fldCharType="separate"/>
      </w:r>
      <w:r>
        <w:rPr>
          <w:rStyle w:val="34"/>
        </w:rPr>
        <w:t>1.1</w:t>
      </w:r>
      <w:r>
        <w:rPr>
          <w:rFonts w:ascii="Calibri" w:hAnsi="Calibri"/>
          <w:kern w:val="0"/>
          <w:sz w:val="22"/>
        </w:rPr>
        <w:tab/>
      </w:r>
      <w:r>
        <w:rPr>
          <w:rStyle w:val="34"/>
        </w:rPr>
        <w:t>Identify the Test Environment</w:t>
      </w:r>
      <w:r>
        <w:tab/>
      </w:r>
      <w:r>
        <w:fldChar w:fldCharType="begin"/>
      </w:r>
      <w:r>
        <w:instrText xml:space="preserve"> PAGEREF _Toc393794528 \h </w:instrText>
      </w:r>
      <w:r>
        <w:fldChar w:fldCharType="separate"/>
      </w:r>
      <w:r>
        <w:t>5</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"_Toc393794529" </w:instrText>
      </w:r>
      <w:r>
        <w:fldChar w:fldCharType="separate"/>
      </w:r>
      <w:r>
        <w:rPr>
          <w:rStyle w:val="34"/>
        </w:rPr>
        <w:t>1.1.1</w:t>
      </w:r>
      <w:r>
        <w:rPr>
          <w:rFonts w:ascii="Calibri" w:hAnsi="Calibri"/>
          <w:kern w:val="0"/>
          <w:sz w:val="22"/>
        </w:rPr>
        <w:tab/>
      </w:r>
      <w:r>
        <w:rPr>
          <w:rStyle w:val="34"/>
          <w:rFonts w:eastAsia="宋体"/>
        </w:rPr>
        <w:t>Development</w:t>
      </w:r>
      <w:r>
        <w:rPr>
          <w:rStyle w:val="34"/>
        </w:rPr>
        <w:t xml:space="preserve"> Environment</w:t>
      </w:r>
      <w:r>
        <w:tab/>
      </w:r>
      <w:r>
        <w:fldChar w:fldCharType="begin"/>
      </w:r>
      <w:r>
        <w:instrText xml:space="preserve"> PAGEREF _Toc393794529 \h </w:instrText>
      </w:r>
      <w:r>
        <w:fldChar w:fldCharType="separate"/>
      </w:r>
      <w:r>
        <w:t>5</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"_Toc393794530" </w:instrText>
      </w:r>
      <w:r>
        <w:fldChar w:fldCharType="separate"/>
      </w:r>
      <w:r>
        <w:rPr>
          <w:rStyle w:val="34"/>
        </w:rPr>
        <w:t>1.1.2</w:t>
      </w:r>
      <w:r>
        <w:rPr>
          <w:rFonts w:ascii="Calibri" w:hAnsi="Calibri"/>
          <w:kern w:val="0"/>
          <w:sz w:val="22"/>
        </w:rPr>
        <w:tab/>
      </w:r>
      <w:r>
        <w:rPr>
          <w:rStyle w:val="34"/>
        </w:rPr>
        <w:t>Production Environment</w:t>
      </w:r>
      <w:r>
        <w:tab/>
      </w:r>
      <w:r>
        <w:fldChar w:fldCharType="begin"/>
      </w:r>
      <w:r>
        <w:instrText xml:space="preserve"> PAGEREF _Toc393794530 \h </w:instrText>
      </w:r>
      <w:r>
        <w:fldChar w:fldCharType="separate"/>
      </w:r>
      <w:r>
        <w:t>7</w:t>
      </w:r>
      <w:r>
        <w:fldChar w:fldCharType="end"/>
      </w:r>
      <w:r>
        <w:fldChar w:fldCharType="end"/>
      </w:r>
    </w:p>
    <w:p>
      <w:pPr>
        <w:pStyle w:val="27"/>
        <w:tabs>
          <w:tab w:val="left" w:pos="1320"/>
          <w:tab w:val="right" w:leader="dot" w:pos="8296"/>
        </w:tabs>
        <w:rPr>
          <w:rFonts w:ascii="Calibri" w:hAnsi="Calibri"/>
          <w:kern w:val="0"/>
          <w:sz w:val="22"/>
        </w:rPr>
      </w:pPr>
      <w:r>
        <w:fldChar w:fldCharType="begin"/>
      </w:r>
      <w:r>
        <w:instrText xml:space="preserve">HYPERLINK  \l "_Toc393794531" </w:instrText>
      </w:r>
      <w:r>
        <w:fldChar w:fldCharType="separate"/>
      </w:r>
      <w:r>
        <w:rPr>
          <w:rStyle w:val="34"/>
        </w:rPr>
        <w:t>1.2</w:t>
      </w:r>
      <w:r>
        <w:rPr>
          <w:rFonts w:ascii="Calibri" w:hAnsi="Calibri"/>
          <w:kern w:val="0"/>
          <w:sz w:val="22"/>
        </w:rPr>
        <w:tab/>
      </w:r>
      <w:r>
        <w:rPr>
          <w:rStyle w:val="34"/>
        </w:rPr>
        <w:t>Identify Performance Acceptance Criteria</w:t>
      </w:r>
      <w:r>
        <w:tab/>
      </w:r>
      <w:r>
        <w:fldChar w:fldCharType="begin"/>
      </w:r>
      <w:r>
        <w:instrText xml:space="preserve"> PAGEREF _Toc393794531 \h </w:instrText>
      </w:r>
      <w:r>
        <w:fldChar w:fldCharType="separate"/>
      </w:r>
      <w:r>
        <w:t>8</w:t>
      </w:r>
      <w:r>
        <w:fldChar w:fldCharType="end"/>
      </w:r>
      <w:r>
        <w:fldChar w:fldCharType="end"/>
      </w:r>
    </w:p>
    <w:p>
      <w:pPr>
        <w:pStyle w:val="27"/>
        <w:tabs>
          <w:tab w:val="left" w:pos="1320"/>
          <w:tab w:val="right" w:leader="dot" w:pos="8296"/>
        </w:tabs>
        <w:rPr>
          <w:rFonts w:ascii="Calibri" w:hAnsi="Calibri"/>
          <w:kern w:val="0"/>
          <w:sz w:val="22"/>
        </w:rPr>
      </w:pPr>
      <w:r>
        <w:fldChar w:fldCharType="begin"/>
      </w:r>
      <w:r>
        <w:instrText xml:space="preserve">HYPERLINK  \l "_Toc393794532" </w:instrText>
      </w:r>
      <w:r>
        <w:fldChar w:fldCharType="separate"/>
      </w:r>
      <w:r>
        <w:rPr>
          <w:rStyle w:val="34"/>
          <w:rFonts w:eastAsia="宋体"/>
        </w:rPr>
        <w:t>1.3</w:t>
      </w:r>
      <w:r>
        <w:rPr>
          <w:rFonts w:ascii="Calibri" w:hAnsi="Calibri"/>
          <w:kern w:val="0"/>
          <w:sz w:val="22"/>
        </w:rPr>
        <w:tab/>
      </w:r>
      <w:r>
        <w:rPr>
          <w:rStyle w:val="34"/>
        </w:rPr>
        <w:t>Plan and Design Tests</w:t>
      </w:r>
      <w:r>
        <w:tab/>
      </w:r>
      <w:r>
        <w:fldChar w:fldCharType="begin"/>
      </w:r>
      <w:r>
        <w:instrText xml:space="preserve"> PAGEREF _Toc393794532 \h </w:instrText>
      </w:r>
      <w:r>
        <w:fldChar w:fldCharType="separate"/>
      </w:r>
      <w:r>
        <w:t>8</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"_Toc393794533" </w:instrText>
      </w:r>
      <w:r>
        <w:fldChar w:fldCharType="separate"/>
      </w:r>
      <w:r>
        <w:rPr>
          <w:rStyle w:val="34"/>
          <w:rFonts w:eastAsia="宋体"/>
        </w:rPr>
        <w:t>1.3.1</w:t>
      </w:r>
      <w:r>
        <w:rPr>
          <w:rFonts w:ascii="Calibri" w:hAnsi="Calibri"/>
          <w:kern w:val="0"/>
          <w:sz w:val="22"/>
        </w:rPr>
        <w:tab/>
      </w:r>
      <w:r>
        <w:rPr>
          <w:rStyle w:val="34"/>
        </w:rPr>
        <w:t>Performance requirement</w:t>
      </w:r>
      <w:r>
        <w:rPr>
          <w:rStyle w:val="34"/>
          <w:rFonts w:eastAsia="宋体"/>
        </w:rPr>
        <w:t xml:space="preserve"> survey</w:t>
      </w:r>
      <w:r>
        <w:tab/>
      </w:r>
      <w:r>
        <w:fldChar w:fldCharType="begin"/>
      </w:r>
      <w:r>
        <w:instrText xml:space="preserve"> PAGEREF _Toc393794533 \h </w:instrText>
      </w:r>
      <w:r>
        <w:fldChar w:fldCharType="separate"/>
      </w:r>
      <w:r>
        <w:t>8</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"_Toc393794534" </w:instrText>
      </w:r>
      <w:r>
        <w:fldChar w:fldCharType="separate"/>
      </w:r>
      <w:r>
        <w:rPr>
          <w:rStyle w:val="34"/>
          <w:rFonts w:eastAsia="宋体"/>
        </w:rPr>
        <w:t>1.3.2</w:t>
      </w:r>
      <w:r>
        <w:rPr>
          <w:rFonts w:ascii="Calibri" w:hAnsi="Calibri"/>
          <w:kern w:val="0"/>
          <w:sz w:val="22"/>
        </w:rPr>
        <w:tab/>
      </w:r>
      <w:r>
        <w:rPr>
          <w:rStyle w:val="34"/>
        </w:rPr>
        <w:t>Key scenario &amp; navigation path</w:t>
      </w:r>
      <w:r>
        <w:tab/>
      </w:r>
      <w:r>
        <w:fldChar w:fldCharType="begin"/>
      </w:r>
      <w:r>
        <w:instrText xml:space="preserve"> PAGEREF _Toc393794534 \h </w:instrText>
      </w:r>
      <w:r>
        <w:fldChar w:fldCharType="separate"/>
      </w:r>
      <w:r>
        <w:t>9</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"_Toc393794535" </w:instrText>
      </w:r>
      <w:r>
        <w:fldChar w:fldCharType="separate"/>
      </w:r>
      <w:r>
        <w:rPr>
          <w:rStyle w:val="34"/>
        </w:rPr>
        <w:t>1.3.3</w:t>
      </w:r>
      <w:r>
        <w:rPr>
          <w:rFonts w:ascii="Calibri" w:hAnsi="Calibri"/>
          <w:kern w:val="0"/>
          <w:sz w:val="22"/>
        </w:rPr>
        <w:tab/>
      </w:r>
      <w:r>
        <w:rPr>
          <w:rStyle w:val="34"/>
        </w:rPr>
        <w:t>Delay Time</w:t>
      </w:r>
      <w:r>
        <w:tab/>
      </w:r>
      <w:r>
        <w:fldChar w:fldCharType="begin"/>
      </w:r>
      <w:r>
        <w:instrText xml:space="preserve"> PAGEREF _Toc393794535 \h </w:instrText>
      </w:r>
      <w:r>
        <w:fldChar w:fldCharType="separate"/>
      </w:r>
      <w:r>
        <w:t>9</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"_Toc393794536" </w:instrText>
      </w:r>
      <w:r>
        <w:fldChar w:fldCharType="separate"/>
      </w:r>
      <w:r>
        <w:rPr>
          <w:rStyle w:val="34"/>
          <w:rFonts w:eastAsia="宋体"/>
        </w:rPr>
        <w:t>1.3.4</w:t>
      </w:r>
      <w:r>
        <w:rPr>
          <w:rFonts w:ascii="Calibri" w:hAnsi="Calibri"/>
          <w:kern w:val="0"/>
          <w:sz w:val="22"/>
        </w:rPr>
        <w:tab/>
      </w:r>
      <w:r>
        <w:rPr>
          <w:rStyle w:val="34"/>
        </w:rPr>
        <w:t xml:space="preserve">Determining </w:t>
      </w:r>
      <w:r>
        <w:rPr>
          <w:rStyle w:val="34"/>
          <w:rFonts w:eastAsia="宋体"/>
        </w:rPr>
        <w:t>Test</w:t>
      </w:r>
      <w:r>
        <w:rPr>
          <w:rStyle w:val="34"/>
        </w:rPr>
        <w:t xml:space="preserve"> Data </w:t>
      </w:r>
      <w:r>
        <w:rPr>
          <w:rStyle w:val="34"/>
          <w:rFonts w:eastAsia="宋体"/>
        </w:rPr>
        <w:t xml:space="preserve">to complete </w:t>
      </w:r>
      <w:r>
        <w:rPr>
          <w:rStyle w:val="34"/>
        </w:rPr>
        <w:t>Key scenario</w:t>
      </w:r>
      <w:r>
        <w:rPr>
          <w:rStyle w:val="34"/>
          <w:rFonts w:eastAsia="宋体"/>
        </w:rPr>
        <w:t>s</w:t>
      </w:r>
      <w:r>
        <w:tab/>
      </w:r>
      <w:r>
        <w:fldChar w:fldCharType="begin"/>
      </w:r>
      <w:r>
        <w:instrText xml:space="preserve"> PAGEREF _Toc393794536 \h </w:instrText>
      </w:r>
      <w:r>
        <w:fldChar w:fldCharType="separate"/>
      </w:r>
      <w:r>
        <w:t>10</w:t>
      </w:r>
      <w:r>
        <w:fldChar w:fldCharType="end"/>
      </w:r>
      <w:r>
        <w:fldChar w:fldCharType="end"/>
      </w:r>
    </w:p>
    <w:p>
      <w:pPr>
        <w:pStyle w:val="27"/>
        <w:tabs>
          <w:tab w:val="left" w:pos="1320"/>
          <w:tab w:val="right" w:leader="dot" w:pos="8296"/>
        </w:tabs>
        <w:rPr>
          <w:rFonts w:ascii="Calibri" w:hAnsi="Calibri"/>
          <w:kern w:val="0"/>
          <w:sz w:val="22"/>
        </w:rPr>
      </w:pPr>
      <w:r>
        <w:fldChar w:fldCharType="begin"/>
      </w:r>
      <w:r>
        <w:instrText xml:space="preserve">HYPERLINK  \l "_Toc393794537" </w:instrText>
      </w:r>
      <w:r>
        <w:fldChar w:fldCharType="separate"/>
      </w:r>
      <w:r>
        <w:rPr>
          <w:rStyle w:val="34"/>
        </w:rPr>
        <w:t>1.4</w:t>
      </w:r>
      <w:r>
        <w:rPr>
          <w:rFonts w:ascii="Calibri" w:hAnsi="Calibri"/>
          <w:kern w:val="0"/>
          <w:sz w:val="22"/>
        </w:rPr>
        <w:tab/>
      </w:r>
      <w:r>
        <w:rPr>
          <w:rStyle w:val="34"/>
        </w:rPr>
        <w:t>Configure the Test Environment</w:t>
      </w:r>
      <w:r>
        <w:tab/>
      </w:r>
      <w:r>
        <w:fldChar w:fldCharType="begin"/>
      </w:r>
      <w:r>
        <w:instrText xml:space="preserve"> PAGEREF _Toc393794537 \h </w:instrText>
      </w:r>
      <w:r>
        <w:fldChar w:fldCharType="separate"/>
      </w:r>
      <w:r>
        <w:t>12</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"_Toc393794538" </w:instrText>
      </w:r>
      <w:r>
        <w:fldChar w:fldCharType="separate"/>
      </w:r>
      <w:r>
        <w:rPr>
          <w:rStyle w:val="34"/>
          <w:rFonts w:eastAsia="宋体"/>
        </w:rPr>
        <w:t>1.4.1</w:t>
      </w:r>
      <w:r>
        <w:rPr>
          <w:rFonts w:ascii="Calibri" w:hAnsi="Calibri"/>
          <w:kern w:val="0"/>
          <w:sz w:val="22"/>
        </w:rPr>
        <w:tab/>
      </w:r>
      <w:r>
        <w:rPr>
          <w:rStyle w:val="34"/>
        </w:rPr>
        <w:t>Prepare test environment</w:t>
      </w:r>
      <w:r>
        <w:tab/>
      </w:r>
      <w:r>
        <w:fldChar w:fldCharType="begin"/>
      </w:r>
      <w:r>
        <w:instrText xml:space="preserve"> PAGEREF _Toc393794538 \h </w:instrText>
      </w:r>
      <w:r>
        <w:fldChar w:fldCharType="separate"/>
      </w:r>
      <w:r>
        <w:t>12</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"_Toc393794539" </w:instrText>
      </w:r>
      <w:r>
        <w:fldChar w:fldCharType="separate"/>
      </w:r>
      <w:r>
        <w:rPr>
          <w:rStyle w:val="34"/>
          <w:rFonts w:eastAsia="宋体"/>
        </w:rPr>
        <w:t>1.4.2</w:t>
      </w:r>
      <w:r>
        <w:rPr>
          <w:rFonts w:ascii="Calibri" w:hAnsi="Calibri"/>
          <w:kern w:val="0"/>
          <w:sz w:val="22"/>
        </w:rPr>
        <w:tab/>
      </w:r>
      <w:r>
        <w:rPr>
          <w:rStyle w:val="34"/>
        </w:rPr>
        <w:t>Prepare data</w:t>
      </w:r>
      <w:r>
        <w:rPr>
          <w:rStyle w:val="34"/>
          <w:rFonts w:eastAsia="宋体"/>
        </w:rPr>
        <w:t xml:space="preserve"> maintained by target system</w:t>
      </w:r>
      <w:r>
        <w:tab/>
      </w:r>
      <w:r>
        <w:fldChar w:fldCharType="begin"/>
      </w:r>
      <w:r>
        <w:instrText xml:space="preserve"> PAGEREF _Toc393794539 \h </w:instrText>
      </w:r>
      <w:r>
        <w:fldChar w:fldCharType="separate"/>
      </w:r>
      <w:r>
        <w:t>12</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"_Toc393794540" </w:instrText>
      </w:r>
      <w:r>
        <w:fldChar w:fldCharType="separate"/>
      </w:r>
      <w:r>
        <w:rPr>
          <w:rStyle w:val="34"/>
          <w:rFonts w:eastAsia="宋体"/>
        </w:rPr>
        <w:t>1.4.3</w:t>
      </w:r>
      <w:r>
        <w:rPr>
          <w:rFonts w:ascii="Calibri" w:hAnsi="Calibri"/>
          <w:kern w:val="0"/>
          <w:sz w:val="22"/>
        </w:rPr>
        <w:tab/>
      </w:r>
      <w:r>
        <w:rPr>
          <w:rStyle w:val="34"/>
        </w:rPr>
        <w:t>Prepare Tools</w:t>
      </w:r>
      <w:r>
        <w:tab/>
      </w:r>
      <w:r>
        <w:fldChar w:fldCharType="begin"/>
      </w:r>
      <w:r>
        <w:instrText xml:space="preserve"> PAGEREF _Toc393794540 \h </w:instrText>
      </w:r>
      <w:r>
        <w:fldChar w:fldCharType="separate"/>
      </w:r>
      <w:r>
        <w:t>13</w:t>
      </w:r>
      <w:r>
        <w:fldChar w:fldCharType="end"/>
      </w:r>
      <w:r>
        <w:fldChar w:fldCharType="end"/>
      </w:r>
    </w:p>
    <w:p>
      <w:pPr>
        <w:pStyle w:val="27"/>
        <w:tabs>
          <w:tab w:val="left" w:pos="1320"/>
          <w:tab w:val="right" w:leader="dot" w:pos="8296"/>
        </w:tabs>
        <w:rPr>
          <w:rFonts w:ascii="Calibri" w:hAnsi="Calibri"/>
          <w:kern w:val="0"/>
          <w:sz w:val="22"/>
        </w:rPr>
      </w:pPr>
      <w:r>
        <w:fldChar w:fldCharType="begin"/>
      </w:r>
      <w:r>
        <w:instrText xml:space="preserve">HYPERLINK  \l "_Toc393794541" </w:instrText>
      </w:r>
      <w:r>
        <w:fldChar w:fldCharType="separate"/>
      </w:r>
      <w:r>
        <w:rPr>
          <w:rStyle w:val="34"/>
        </w:rPr>
        <w:t>1.5</w:t>
      </w:r>
      <w:r>
        <w:rPr>
          <w:rFonts w:ascii="Calibri" w:hAnsi="Calibri"/>
          <w:kern w:val="0"/>
          <w:sz w:val="22"/>
        </w:rPr>
        <w:tab/>
      </w:r>
      <w:r>
        <w:rPr>
          <w:rStyle w:val="34"/>
        </w:rPr>
        <w:t>Implement the Test Design</w:t>
      </w:r>
      <w:r>
        <w:tab/>
      </w:r>
      <w:r>
        <w:fldChar w:fldCharType="begin"/>
      </w:r>
      <w:r>
        <w:instrText xml:space="preserve"> PAGEREF _Toc393794541 \h </w:instrText>
      </w:r>
      <w:r>
        <w:fldChar w:fldCharType="separate"/>
      </w:r>
      <w:r>
        <w:t>14</w:t>
      </w:r>
      <w:r>
        <w:fldChar w:fldCharType="end"/>
      </w:r>
      <w:r>
        <w:fldChar w:fldCharType="end"/>
      </w:r>
    </w:p>
    <w:p>
      <w:pPr>
        <w:pStyle w:val="27"/>
        <w:tabs>
          <w:tab w:val="left" w:pos="1320"/>
          <w:tab w:val="right" w:leader="dot" w:pos="8296"/>
        </w:tabs>
        <w:rPr>
          <w:rFonts w:ascii="Calibri" w:hAnsi="Calibri"/>
          <w:kern w:val="0"/>
          <w:sz w:val="22"/>
        </w:rPr>
      </w:pPr>
      <w:r>
        <w:fldChar w:fldCharType="begin"/>
      </w:r>
      <w:r>
        <w:instrText xml:space="preserve">HYPERLINK  \l "_Toc393794542" </w:instrText>
      </w:r>
      <w:r>
        <w:fldChar w:fldCharType="separate"/>
      </w:r>
      <w:r>
        <w:rPr>
          <w:rStyle w:val="34"/>
        </w:rPr>
        <w:t>1.6</w:t>
      </w:r>
      <w:r>
        <w:rPr>
          <w:rFonts w:ascii="Calibri" w:hAnsi="Calibri"/>
          <w:kern w:val="0"/>
          <w:sz w:val="22"/>
        </w:rPr>
        <w:tab/>
      </w:r>
      <w:r>
        <w:rPr>
          <w:rStyle w:val="34"/>
        </w:rPr>
        <w:t>Execute the Test</w:t>
      </w:r>
      <w:r>
        <w:tab/>
      </w:r>
      <w:r>
        <w:fldChar w:fldCharType="begin"/>
      </w:r>
      <w:r>
        <w:instrText xml:space="preserve"> PAGEREF _Toc393794542 \h </w:instrText>
      </w:r>
      <w:r>
        <w:fldChar w:fldCharType="separate"/>
      </w:r>
      <w:r>
        <w:t>14</w:t>
      </w:r>
      <w:r>
        <w:fldChar w:fldCharType="end"/>
      </w:r>
      <w:r>
        <w:fldChar w:fldCharType="end"/>
      </w:r>
    </w:p>
    <w:p>
      <w:pPr>
        <w:pStyle w:val="27"/>
        <w:tabs>
          <w:tab w:val="left" w:pos="1320"/>
          <w:tab w:val="right" w:leader="dot" w:pos="8296"/>
        </w:tabs>
        <w:rPr>
          <w:rFonts w:ascii="Calibri" w:hAnsi="Calibri"/>
          <w:kern w:val="0"/>
          <w:sz w:val="22"/>
        </w:rPr>
      </w:pPr>
      <w:r>
        <w:fldChar w:fldCharType="begin"/>
      </w:r>
      <w:r>
        <w:instrText xml:space="preserve">HYPERLINK  \l "_Toc393794543" </w:instrText>
      </w:r>
      <w:r>
        <w:fldChar w:fldCharType="separate"/>
      </w:r>
      <w:r>
        <w:rPr>
          <w:rStyle w:val="34"/>
        </w:rPr>
        <w:t>1.7</w:t>
      </w:r>
      <w:r>
        <w:rPr>
          <w:rFonts w:ascii="Calibri" w:hAnsi="Calibri"/>
          <w:kern w:val="0"/>
          <w:sz w:val="22"/>
        </w:rPr>
        <w:tab/>
      </w:r>
      <w:r>
        <w:rPr>
          <w:rStyle w:val="34"/>
        </w:rPr>
        <w:t>Analyze Results, Report, and Retest</w:t>
      </w:r>
      <w:r>
        <w:tab/>
      </w:r>
      <w:r>
        <w:fldChar w:fldCharType="begin"/>
      </w:r>
      <w:r>
        <w:instrText xml:space="preserve"> PAGEREF _Toc393794543 \h </w:instrText>
      </w:r>
      <w:r>
        <w:fldChar w:fldCharType="separate"/>
      </w:r>
      <w:r>
        <w:t>15</w:t>
      </w:r>
      <w:r>
        <w:fldChar w:fldCharType="end"/>
      </w:r>
      <w:r>
        <w:fldChar w:fldCharType="end"/>
      </w:r>
    </w:p>
    <w:p>
      <w:pPr>
        <w:pStyle w:val="27"/>
        <w:tabs>
          <w:tab w:val="left" w:pos="1320"/>
          <w:tab w:val="right" w:leader="dot" w:pos="8296"/>
        </w:tabs>
        <w:rPr>
          <w:rFonts w:ascii="Calibri" w:hAnsi="Calibri"/>
          <w:kern w:val="0"/>
          <w:sz w:val="22"/>
        </w:rPr>
      </w:pPr>
      <w:r>
        <w:fldChar w:fldCharType="begin"/>
      </w:r>
      <w:r>
        <w:instrText xml:space="preserve">HYPERLINK  \l "_Toc393794544" </w:instrText>
      </w:r>
      <w:r>
        <w:fldChar w:fldCharType="separate"/>
      </w:r>
      <w:r>
        <w:rPr>
          <w:rStyle w:val="34"/>
        </w:rPr>
        <w:t>1.8</w:t>
      </w:r>
      <w:r>
        <w:rPr>
          <w:rFonts w:ascii="Calibri" w:hAnsi="Calibri"/>
          <w:kern w:val="0"/>
          <w:sz w:val="22"/>
        </w:rPr>
        <w:tab/>
      </w:r>
      <w:r>
        <w:rPr>
          <w:rStyle w:val="34"/>
        </w:rPr>
        <w:t>Summary</w:t>
      </w:r>
      <w:r>
        <w:tab/>
      </w:r>
      <w:r>
        <w:fldChar w:fldCharType="begin"/>
      </w:r>
      <w:r>
        <w:instrText xml:space="preserve"> PAGEREF _Toc393794544 \h </w:instrText>
      </w:r>
      <w:r>
        <w:fldChar w:fldCharType="separate"/>
      </w:r>
      <w:r>
        <w:t>15</w:t>
      </w:r>
      <w:r>
        <w:fldChar w:fldCharType="end"/>
      </w:r>
      <w:r>
        <w:fldChar w:fldCharType="end"/>
      </w:r>
    </w:p>
    <w:p>
      <w:pPr>
        <w:pStyle w:val="23"/>
        <w:tabs>
          <w:tab w:val="left" w:pos="880"/>
          <w:tab w:val="right" w:leader="dot" w:pos="8296"/>
        </w:tabs>
        <w:rPr>
          <w:rFonts w:ascii="Calibri" w:hAnsi="Calibri"/>
          <w:kern w:val="0"/>
          <w:sz w:val="22"/>
        </w:rPr>
      </w:pPr>
      <w:r>
        <w:fldChar w:fldCharType="begin"/>
      </w:r>
      <w:r>
        <w:instrText xml:space="preserve">HYPERLINK  \l "_Toc393794545" </w:instrText>
      </w:r>
      <w:r>
        <w:fldChar w:fldCharType="separate"/>
      </w:r>
      <w:r>
        <w:rPr>
          <w:rStyle w:val="34"/>
        </w:rPr>
        <w:t>2</w:t>
      </w:r>
      <w:r>
        <w:rPr>
          <w:rFonts w:ascii="Calibri" w:hAnsi="Calibri"/>
          <w:kern w:val="0"/>
          <w:sz w:val="22"/>
        </w:rPr>
        <w:tab/>
      </w:r>
      <w:r>
        <w:rPr>
          <w:rStyle w:val="34"/>
        </w:rPr>
        <w:t>Jmeter</w:t>
      </w:r>
      <w:r>
        <w:rPr>
          <w:rStyle w:val="34"/>
          <w:rFonts w:eastAsia="宋体"/>
        </w:rPr>
        <w:t xml:space="preserve"> User Manual</w:t>
      </w:r>
      <w:r>
        <w:tab/>
      </w:r>
      <w:r>
        <w:fldChar w:fldCharType="begin"/>
      </w:r>
      <w:r>
        <w:instrText xml:space="preserve"> PAGEREF _Toc393794545 \h </w:instrText>
      </w:r>
      <w:r>
        <w:fldChar w:fldCharType="separate"/>
      </w:r>
      <w:r>
        <w:t>16</w:t>
      </w:r>
      <w:r>
        <w:fldChar w:fldCharType="end"/>
      </w:r>
      <w:r>
        <w:fldChar w:fldCharType="end"/>
      </w:r>
    </w:p>
    <w:p>
      <w:pPr>
        <w:pStyle w:val="27"/>
        <w:tabs>
          <w:tab w:val="left" w:pos="1320"/>
          <w:tab w:val="right" w:leader="dot" w:pos="8296"/>
        </w:tabs>
        <w:rPr>
          <w:rFonts w:ascii="Calibri" w:hAnsi="Calibri"/>
          <w:kern w:val="0"/>
          <w:sz w:val="22"/>
        </w:rPr>
      </w:pPr>
      <w:r>
        <w:fldChar w:fldCharType="begin"/>
      </w:r>
      <w:r>
        <w:instrText xml:space="preserve">HYPERLINK  \l "_Toc393794546" </w:instrText>
      </w:r>
      <w:r>
        <w:fldChar w:fldCharType="separate"/>
      </w:r>
      <w:r>
        <w:rPr>
          <w:rStyle w:val="34"/>
        </w:rPr>
        <w:t>2.1</w:t>
      </w:r>
      <w:r>
        <w:rPr>
          <w:rFonts w:ascii="Calibri" w:hAnsi="Calibri"/>
          <w:kern w:val="0"/>
          <w:sz w:val="22"/>
        </w:rPr>
        <w:tab/>
      </w:r>
      <w:r>
        <w:rPr>
          <w:rStyle w:val="34"/>
        </w:rPr>
        <w:t>Introduction</w:t>
      </w:r>
      <w:r>
        <w:tab/>
      </w:r>
      <w:r>
        <w:fldChar w:fldCharType="begin"/>
      </w:r>
      <w:r>
        <w:instrText xml:space="preserve"> PAGEREF _Toc393794546 \h </w:instrText>
      </w:r>
      <w:r>
        <w:fldChar w:fldCharType="separate"/>
      </w:r>
      <w:r>
        <w:t>16</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"_Toc393794547" </w:instrText>
      </w:r>
      <w:r>
        <w:fldChar w:fldCharType="separate"/>
      </w:r>
      <w:r>
        <w:rPr>
          <w:rStyle w:val="34"/>
        </w:rPr>
        <w:t>2.1.1</w:t>
      </w:r>
      <w:r>
        <w:rPr>
          <w:rFonts w:ascii="Calibri" w:hAnsi="Calibri"/>
          <w:kern w:val="0"/>
          <w:sz w:val="22"/>
        </w:rPr>
        <w:tab/>
      </w:r>
      <w:r>
        <w:rPr>
          <w:rStyle w:val="34"/>
        </w:rPr>
        <w:t>Jmeter download</w:t>
      </w:r>
      <w:r>
        <w:tab/>
      </w:r>
      <w:r>
        <w:fldChar w:fldCharType="begin"/>
      </w:r>
      <w:r>
        <w:instrText xml:space="preserve"> PAGEREF _Toc393794547 \h </w:instrText>
      </w:r>
      <w:r>
        <w:fldChar w:fldCharType="separate"/>
      </w:r>
      <w:r>
        <w:t>16</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"_Toc393794548" </w:instrText>
      </w:r>
      <w:r>
        <w:fldChar w:fldCharType="separate"/>
      </w:r>
      <w:r>
        <w:rPr>
          <w:rStyle w:val="34"/>
        </w:rPr>
        <w:t>2.1.2</w:t>
      </w:r>
      <w:r>
        <w:rPr>
          <w:rFonts w:ascii="Calibri" w:hAnsi="Calibri"/>
          <w:kern w:val="0"/>
          <w:sz w:val="22"/>
        </w:rPr>
        <w:tab/>
      </w:r>
      <w:r>
        <w:rPr>
          <w:rStyle w:val="34"/>
        </w:rPr>
        <w:t>Jmeter plugin</w:t>
      </w:r>
      <w:r>
        <w:tab/>
      </w:r>
      <w:r>
        <w:fldChar w:fldCharType="begin"/>
      </w:r>
      <w:r>
        <w:instrText xml:space="preserve"> PAGEREF _Toc393794548 \h </w:instrText>
      </w:r>
      <w:r>
        <w:fldChar w:fldCharType="separate"/>
      </w:r>
      <w:r>
        <w:t>16</w:t>
      </w:r>
      <w:r>
        <w:fldChar w:fldCharType="end"/>
      </w:r>
      <w:r>
        <w:fldChar w:fldCharType="end"/>
      </w:r>
    </w:p>
    <w:p>
      <w:pPr>
        <w:pStyle w:val="27"/>
        <w:tabs>
          <w:tab w:val="left" w:pos="1320"/>
          <w:tab w:val="right" w:leader="dot" w:pos="8296"/>
        </w:tabs>
        <w:rPr>
          <w:rFonts w:ascii="Calibri" w:hAnsi="Calibri"/>
          <w:kern w:val="0"/>
          <w:sz w:val="22"/>
        </w:rPr>
      </w:pPr>
      <w:r>
        <w:fldChar w:fldCharType="begin"/>
      </w:r>
      <w:r>
        <w:instrText xml:space="preserve">HYPERLINK  \l "_Toc393794549" </w:instrText>
      </w:r>
      <w:r>
        <w:fldChar w:fldCharType="separate"/>
      </w:r>
      <w:r>
        <w:rPr>
          <w:rStyle w:val="34"/>
        </w:rPr>
        <w:t>2.2</w:t>
      </w:r>
      <w:r>
        <w:rPr>
          <w:rFonts w:ascii="Calibri" w:hAnsi="Calibri"/>
          <w:kern w:val="0"/>
          <w:sz w:val="22"/>
        </w:rPr>
        <w:tab/>
      </w:r>
      <w:r>
        <w:rPr>
          <w:rStyle w:val="34"/>
        </w:rPr>
        <w:t>Elements of a Test Plan</w:t>
      </w:r>
      <w:r>
        <w:tab/>
      </w:r>
      <w:r>
        <w:fldChar w:fldCharType="begin"/>
      </w:r>
      <w:r>
        <w:instrText xml:space="preserve"> PAGEREF _Toc393794549 \h </w:instrText>
      </w:r>
      <w:r>
        <w:fldChar w:fldCharType="separate"/>
      </w:r>
      <w:r>
        <w:t>17</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"_Toc393794551" </w:instrText>
      </w:r>
      <w:r>
        <w:fldChar w:fldCharType="separate"/>
      </w:r>
      <w:r>
        <w:rPr>
          <w:rStyle w:val="34"/>
        </w:rPr>
        <w:t>2.2.1</w:t>
      </w:r>
      <w:r>
        <w:rPr>
          <w:rFonts w:ascii="Calibri" w:hAnsi="Calibri"/>
          <w:kern w:val="0"/>
          <w:sz w:val="22"/>
        </w:rPr>
        <w:tab/>
      </w:r>
      <w:r>
        <w:rPr>
          <w:rStyle w:val="34"/>
        </w:rPr>
        <w:t>Thread Group</w:t>
      </w:r>
      <w:r>
        <w:tab/>
      </w:r>
      <w:r>
        <w:fldChar w:fldCharType="begin"/>
      </w:r>
      <w:r>
        <w:instrText xml:space="preserve"> PAGEREF _Toc393794551 \h </w:instrText>
      </w:r>
      <w:r>
        <w:fldChar w:fldCharType="separate"/>
      </w:r>
      <w:r>
        <w:t>17</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"_Toc393794552" </w:instrText>
      </w:r>
      <w:r>
        <w:fldChar w:fldCharType="separate"/>
      </w:r>
      <w:r>
        <w:rPr>
          <w:rStyle w:val="34"/>
        </w:rPr>
        <w:t>2.2.2</w:t>
      </w:r>
      <w:r>
        <w:rPr>
          <w:rFonts w:ascii="Calibri" w:hAnsi="Calibri"/>
          <w:kern w:val="0"/>
          <w:sz w:val="22"/>
        </w:rPr>
        <w:tab/>
      </w:r>
      <w:r>
        <w:rPr>
          <w:rStyle w:val="34"/>
        </w:rPr>
        <w:t>Test Fragments</w:t>
      </w:r>
      <w:r>
        <w:tab/>
      </w:r>
      <w:r>
        <w:fldChar w:fldCharType="begin"/>
      </w:r>
      <w:r>
        <w:instrText xml:space="preserve"> PAGEREF _Toc393794552 \h </w:instrText>
      </w:r>
      <w:r>
        <w:fldChar w:fldCharType="separate"/>
      </w:r>
      <w:r>
        <w:t>18</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"_Toc393794553" </w:instrText>
      </w:r>
      <w:r>
        <w:fldChar w:fldCharType="separate"/>
      </w:r>
      <w:r>
        <w:rPr>
          <w:rStyle w:val="34"/>
        </w:rPr>
        <w:t>2.2.3</w:t>
      </w:r>
      <w:r>
        <w:rPr>
          <w:rFonts w:ascii="Calibri" w:hAnsi="Calibri"/>
          <w:kern w:val="0"/>
          <w:sz w:val="22"/>
        </w:rPr>
        <w:tab/>
      </w:r>
      <w:r>
        <w:rPr>
          <w:rStyle w:val="34"/>
        </w:rPr>
        <w:t>Transaction Controllers</w:t>
      </w:r>
      <w:r>
        <w:tab/>
      </w:r>
      <w:r>
        <w:fldChar w:fldCharType="begin"/>
      </w:r>
      <w:r>
        <w:instrText xml:space="preserve"> PAGEREF _Toc393794553 \h </w:instrText>
      </w:r>
      <w:r>
        <w:fldChar w:fldCharType="separate"/>
      </w:r>
      <w:r>
        <w:t>18</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"_Toc393794554" </w:instrText>
      </w:r>
      <w:r>
        <w:fldChar w:fldCharType="separate"/>
      </w:r>
      <w:r>
        <w:rPr>
          <w:rStyle w:val="34"/>
        </w:rPr>
        <w:t>2.2.4</w:t>
      </w:r>
      <w:r>
        <w:rPr>
          <w:rFonts w:ascii="Calibri" w:hAnsi="Calibri"/>
          <w:kern w:val="0"/>
          <w:sz w:val="22"/>
        </w:rPr>
        <w:tab/>
      </w:r>
      <w:r>
        <w:rPr>
          <w:rStyle w:val="34"/>
        </w:rPr>
        <w:t>Listeners</w:t>
      </w:r>
      <w:r>
        <w:tab/>
      </w:r>
      <w:r>
        <w:fldChar w:fldCharType="begin"/>
      </w:r>
      <w:r>
        <w:instrText xml:space="preserve"> PAGEREF _Toc393794554 \h </w:instrText>
      </w:r>
      <w:r>
        <w:fldChar w:fldCharType="separate"/>
      </w:r>
      <w:r>
        <w:t>18</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"_Toc393794555" </w:instrText>
      </w:r>
      <w:r>
        <w:fldChar w:fldCharType="separate"/>
      </w:r>
      <w:r>
        <w:rPr>
          <w:rStyle w:val="34"/>
        </w:rPr>
        <w:t>2.2.5</w:t>
      </w:r>
      <w:r>
        <w:rPr>
          <w:rFonts w:ascii="Calibri" w:hAnsi="Calibri"/>
          <w:kern w:val="0"/>
          <w:sz w:val="22"/>
        </w:rPr>
        <w:tab/>
      </w:r>
      <w:r>
        <w:rPr>
          <w:rStyle w:val="34"/>
        </w:rPr>
        <w:t>Timers</w:t>
      </w:r>
      <w:r>
        <w:tab/>
      </w:r>
      <w:r>
        <w:fldChar w:fldCharType="begin"/>
      </w:r>
      <w:r>
        <w:instrText xml:space="preserve"> PAGEREF _Toc393794555 \h </w:instrText>
      </w:r>
      <w:r>
        <w:fldChar w:fldCharType="separate"/>
      </w:r>
      <w:r>
        <w:t>18</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"_Toc393794556" </w:instrText>
      </w:r>
      <w:r>
        <w:fldChar w:fldCharType="separate"/>
      </w:r>
      <w:r>
        <w:rPr>
          <w:rStyle w:val="34"/>
        </w:rPr>
        <w:t>2.2.6</w:t>
      </w:r>
      <w:r>
        <w:rPr>
          <w:rFonts w:ascii="Calibri" w:hAnsi="Calibri"/>
          <w:kern w:val="0"/>
          <w:sz w:val="22"/>
        </w:rPr>
        <w:tab/>
      </w:r>
      <w:r>
        <w:rPr>
          <w:rStyle w:val="34"/>
        </w:rPr>
        <w:t>Assertions</w:t>
      </w:r>
      <w:r>
        <w:tab/>
      </w:r>
      <w:r>
        <w:fldChar w:fldCharType="begin"/>
      </w:r>
      <w:r>
        <w:instrText xml:space="preserve"> PAGEREF _Toc393794556 \h </w:instrText>
      </w:r>
      <w:r>
        <w:fldChar w:fldCharType="separate"/>
      </w:r>
      <w:r>
        <w:t>18</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"_Toc393794557" </w:instrText>
      </w:r>
      <w:r>
        <w:fldChar w:fldCharType="separate"/>
      </w:r>
      <w:r>
        <w:rPr>
          <w:rStyle w:val="34"/>
        </w:rPr>
        <w:t>2.2.7</w:t>
      </w:r>
      <w:r>
        <w:rPr>
          <w:rFonts w:ascii="Calibri" w:hAnsi="Calibri"/>
          <w:kern w:val="0"/>
          <w:sz w:val="22"/>
        </w:rPr>
        <w:tab/>
      </w:r>
      <w:r>
        <w:rPr>
          <w:rStyle w:val="34"/>
        </w:rPr>
        <w:t>BeanShell Sampler</w:t>
      </w:r>
      <w:r>
        <w:tab/>
      </w:r>
      <w:r>
        <w:fldChar w:fldCharType="begin"/>
      </w:r>
      <w:r>
        <w:instrText xml:space="preserve"> PAGEREF _Toc393794557 \h </w:instrText>
      </w:r>
      <w:r>
        <w:fldChar w:fldCharType="separate"/>
      </w:r>
      <w:r>
        <w:t>18</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"_Toc393794558" </w:instrText>
      </w:r>
      <w:r>
        <w:fldChar w:fldCharType="separate"/>
      </w:r>
      <w:r>
        <w:rPr>
          <w:rStyle w:val="34"/>
        </w:rPr>
        <w:t>2.2.8</w:t>
      </w:r>
      <w:r>
        <w:rPr>
          <w:rFonts w:ascii="Calibri" w:hAnsi="Calibri"/>
          <w:kern w:val="0"/>
          <w:sz w:val="22"/>
        </w:rPr>
        <w:tab/>
      </w:r>
      <w:r>
        <w:rPr>
          <w:rStyle w:val="34"/>
        </w:rPr>
        <w:t>Http proxy server</w:t>
      </w:r>
      <w:r>
        <w:tab/>
      </w:r>
      <w:r>
        <w:fldChar w:fldCharType="begin"/>
      </w:r>
      <w:r>
        <w:instrText xml:space="preserve"> PAGEREF _Toc393794558 \h </w:instrText>
      </w:r>
      <w:r>
        <w:fldChar w:fldCharType="separate"/>
      </w:r>
      <w:r>
        <w:t>18</w:t>
      </w:r>
      <w:r>
        <w:fldChar w:fldCharType="end"/>
      </w:r>
      <w:r>
        <w:fldChar w:fldCharType="end"/>
      </w:r>
    </w:p>
    <w:p>
      <w:pPr>
        <w:pStyle w:val="27"/>
        <w:tabs>
          <w:tab w:val="left" w:pos="1320"/>
          <w:tab w:val="right" w:leader="dot" w:pos="8296"/>
        </w:tabs>
        <w:rPr>
          <w:rFonts w:ascii="Calibri" w:hAnsi="Calibri"/>
          <w:kern w:val="0"/>
          <w:sz w:val="22"/>
        </w:rPr>
      </w:pPr>
      <w:r>
        <w:fldChar w:fldCharType="begin"/>
      </w:r>
      <w:r>
        <w:instrText xml:space="preserve">HYPERLINK  \l "_Toc393794559" </w:instrText>
      </w:r>
      <w:r>
        <w:fldChar w:fldCharType="separate"/>
      </w:r>
      <w:r>
        <w:rPr>
          <w:rStyle w:val="34"/>
        </w:rPr>
        <w:t>2.3</w:t>
      </w:r>
      <w:r>
        <w:rPr>
          <w:rFonts w:ascii="Calibri" w:hAnsi="Calibri"/>
          <w:kern w:val="0"/>
          <w:sz w:val="22"/>
        </w:rPr>
        <w:tab/>
      </w:r>
      <w:r>
        <w:rPr>
          <w:rStyle w:val="34"/>
        </w:rPr>
        <w:t>Building a Web Test Plan</w:t>
      </w:r>
      <w:r>
        <w:tab/>
      </w:r>
      <w:r>
        <w:fldChar w:fldCharType="begin"/>
      </w:r>
      <w:r>
        <w:instrText xml:space="preserve"> PAGEREF _Toc393794559 \h </w:instrText>
      </w:r>
      <w:r>
        <w:fldChar w:fldCharType="separate"/>
      </w:r>
      <w:r>
        <w:t>19</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"_Toc393794560" </w:instrText>
      </w:r>
      <w:r>
        <w:fldChar w:fldCharType="separate"/>
      </w:r>
      <w:r>
        <w:rPr>
          <w:rStyle w:val="34"/>
        </w:rPr>
        <w:t>2.3.1</w:t>
      </w:r>
      <w:r>
        <w:rPr>
          <w:rFonts w:ascii="Calibri" w:hAnsi="Calibri"/>
          <w:kern w:val="0"/>
          <w:sz w:val="22"/>
        </w:rPr>
        <w:tab/>
      </w:r>
      <w:r>
        <w:rPr>
          <w:rStyle w:val="34"/>
        </w:rPr>
        <w:t>Add Thread Group</w:t>
      </w:r>
      <w:r>
        <w:tab/>
      </w:r>
      <w:r>
        <w:fldChar w:fldCharType="begin"/>
      </w:r>
      <w:r>
        <w:instrText xml:space="preserve"> PAGEREF _Toc393794560 \h </w:instrText>
      </w:r>
      <w:r>
        <w:fldChar w:fldCharType="separate"/>
      </w:r>
      <w:r>
        <w:t>19</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"_Toc393794561" </w:instrText>
      </w:r>
      <w:r>
        <w:fldChar w:fldCharType="separate"/>
      </w:r>
      <w:r>
        <w:rPr>
          <w:rStyle w:val="34"/>
        </w:rPr>
        <w:t>2.3.2</w:t>
      </w:r>
      <w:r>
        <w:rPr>
          <w:rFonts w:ascii="Calibri" w:hAnsi="Calibri"/>
          <w:kern w:val="0"/>
          <w:sz w:val="22"/>
        </w:rPr>
        <w:tab/>
      </w:r>
      <w:r>
        <w:rPr>
          <w:rStyle w:val="34"/>
        </w:rPr>
        <w:t>Setting the Parameters of thread group</w:t>
      </w:r>
      <w:r>
        <w:tab/>
      </w:r>
      <w:r>
        <w:fldChar w:fldCharType="begin"/>
      </w:r>
      <w:r>
        <w:instrText xml:space="preserve"> PAGEREF _Toc393794561 \h </w:instrText>
      </w:r>
      <w:r>
        <w:fldChar w:fldCharType="separate"/>
      </w:r>
      <w:r>
        <w:t>19</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"_Toc393794562" </w:instrText>
      </w:r>
      <w:r>
        <w:fldChar w:fldCharType="separate"/>
      </w:r>
      <w:r>
        <w:rPr>
          <w:rStyle w:val="34"/>
        </w:rPr>
        <w:t>2.3.3</w:t>
      </w:r>
      <w:r>
        <w:rPr>
          <w:rFonts w:ascii="Calibri" w:hAnsi="Calibri"/>
          <w:kern w:val="0"/>
          <w:sz w:val="22"/>
        </w:rPr>
        <w:tab/>
      </w:r>
      <w:r>
        <w:rPr>
          <w:rStyle w:val="34"/>
        </w:rPr>
        <w:t>Produce Scenario &amp; Workload</w:t>
      </w:r>
      <w:r>
        <w:tab/>
      </w:r>
      <w:r>
        <w:fldChar w:fldCharType="begin"/>
      </w:r>
      <w:r>
        <w:instrText xml:space="preserve"> PAGEREF _Toc393794562 \h </w:instrText>
      </w:r>
      <w:r>
        <w:fldChar w:fldCharType="separate"/>
      </w:r>
      <w:r>
        <w:t>20</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"_Toc393794563" </w:instrText>
      </w:r>
      <w:r>
        <w:fldChar w:fldCharType="separate"/>
      </w:r>
      <w:r>
        <w:rPr>
          <w:rStyle w:val="34"/>
        </w:rPr>
        <w:t>2.3.4</w:t>
      </w:r>
      <w:r>
        <w:rPr>
          <w:rFonts w:ascii="Calibri" w:hAnsi="Calibri"/>
          <w:kern w:val="0"/>
          <w:sz w:val="22"/>
        </w:rPr>
        <w:tab/>
      </w:r>
      <w:r>
        <w:rPr>
          <w:rStyle w:val="34"/>
        </w:rPr>
        <w:t>Make sure Construction of the scripts</w:t>
      </w:r>
      <w:r>
        <w:tab/>
      </w:r>
      <w:r>
        <w:fldChar w:fldCharType="begin"/>
      </w:r>
      <w:r>
        <w:instrText xml:space="preserve"> PAGEREF _Toc393794563 \h </w:instrText>
      </w:r>
      <w:r>
        <w:fldChar w:fldCharType="separate"/>
      </w:r>
      <w:r>
        <w:t>22</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"_Toc393794564" </w:instrText>
      </w:r>
      <w:r>
        <w:fldChar w:fldCharType="separate"/>
      </w:r>
      <w:r>
        <w:rPr>
          <w:rStyle w:val="34"/>
        </w:rPr>
        <w:t>2.3.5</w:t>
      </w:r>
      <w:r>
        <w:rPr>
          <w:rFonts w:ascii="Calibri" w:hAnsi="Calibri"/>
          <w:kern w:val="0"/>
          <w:sz w:val="22"/>
        </w:rPr>
        <w:tab/>
      </w:r>
      <w:r>
        <w:rPr>
          <w:rStyle w:val="34"/>
        </w:rPr>
        <w:t>Record scripts</w:t>
      </w:r>
      <w:r>
        <w:tab/>
      </w:r>
      <w:r>
        <w:fldChar w:fldCharType="begin"/>
      </w:r>
      <w:r>
        <w:instrText xml:space="preserve"> PAGEREF _Toc393794564 \h </w:instrText>
      </w:r>
      <w:r>
        <w:fldChar w:fldCharType="separate"/>
      </w:r>
      <w:r>
        <w:t>23</w:t>
      </w:r>
      <w:r>
        <w:fldChar w:fldCharType="end"/>
      </w:r>
      <w:r>
        <w:fldChar w:fldCharType="end"/>
      </w:r>
    </w:p>
    <w:p>
      <w:pPr>
        <w:pStyle w:val="27"/>
        <w:tabs>
          <w:tab w:val="left" w:pos="1320"/>
          <w:tab w:val="right" w:leader="dot" w:pos="8296"/>
        </w:tabs>
        <w:rPr>
          <w:rFonts w:ascii="Calibri" w:hAnsi="Calibri"/>
          <w:kern w:val="0"/>
          <w:sz w:val="22"/>
        </w:rPr>
      </w:pPr>
      <w:r>
        <w:fldChar w:fldCharType="begin"/>
      </w:r>
      <w:r>
        <w:instrText xml:space="preserve">HYPERLINK  \l "_Toc393794565" </w:instrText>
      </w:r>
      <w:r>
        <w:fldChar w:fldCharType="separate"/>
      </w:r>
      <w:r>
        <w:rPr>
          <w:rStyle w:val="34"/>
        </w:rPr>
        <w:t>2.4</w:t>
      </w:r>
      <w:r>
        <w:rPr>
          <w:rFonts w:ascii="Calibri" w:hAnsi="Calibri"/>
          <w:kern w:val="0"/>
          <w:sz w:val="22"/>
        </w:rPr>
        <w:tab/>
      </w:r>
      <w:r>
        <w:rPr>
          <w:rStyle w:val="34"/>
        </w:rPr>
        <w:t>Parameterization</w:t>
      </w:r>
      <w:r>
        <w:tab/>
      </w:r>
      <w:r>
        <w:fldChar w:fldCharType="begin"/>
      </w:r>
      <w:r>
        <w:instrText xml:space="preserve"> PAGEREF _Toc393794565 \h </w:instrText>
      </w:r>
      <w:r>
        <w:fldChar w:fldCharType="separate"/>
      </w:r>
      <w:r>
        <w:t>27</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"_Toc393794566" </w:instrText>
      </w:r>
      <w:r>
        <w:fldChar w:fldCharType="separate"/>
      </w:r>
      <w:r>
        <w:rPr>
          <w:rStyle w:val="34"/>
        </w:rPr>
        <w:t>2.4.1</w:t>
      </w:r>
      <w:r>
        <w:rPr>
          <w:rFonts w:ascii="Calibri" w:hAnsi="Calibri"/>
          <w:kern w:val="0"/>
          <w:sz w:val="22"/>
        </w:rPr>
        <w:tab/>
      </w:r>
      <w:r>
        <w:rPr>
          <w:rStyle w:val="34"/>
        </w:rPr>
        <w:t>Three primary concern</w:t>
      </w:r>
      <w:r>
        <w:tab/>
      </w:r>
      <w:r>
        <w:fldChar w:fldCharType="begin"/>
      </w:r>
      <w:r>
        <w:instrText xml:space="preserve"> PAGEREF _Toc393794566 \h </w:instrText>
      </w:r>
      <w:r>
        <w:fldChar w:fldCharType="separate"/>
      </w:r>
      <w:r>
        <w:t>27</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"_Toc393794567" </w:instrText>
      </w:r>
      <w:r>
        <w:fldChar w:fldCharType="separate"/>
      </w:r>
      <w:r>
        <w:rPr>
          <w:rStyle w:val="34"/>
        </w:rPr>
        <w:t>2.4.2</w:t>
      </w:r>
      <w:r>
        <w:rPr>
          <w:rFonts w:ascii="Calibri" w:hAnsi="Calibri"/>
          <w:kern w:val="0"/>
          <w:sz w:val="22"/>
        </w:rPr>
        <w:tab/>
      </w:r>
      <w:r>
        <w:rPr>
          <w:rStyle w:val="34"/>
        </w:rPr>
        <w:t>Duplication of data:</w:t>
      </w:r>
      <w:r>
        <w:tab/>
      </w:r>
      <w:r>
        <w:fldChar w:fldCharType="begin"/>
      </w:r>
      <w:r>
        <w:instrText xml:space="preserve"> PAGEREF _Toc393794567 \h </w:instrText>
      </w:r>
      <w:r>
        <w:fldChar w:fldCharType="separate"/>
      </w:r>
      <w:r>
        <w:t>30</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"_Toc393794568" </w:instrText>
      </w:r>
      <w:r>
        <w:fldChar w:fldCharType="separate"/>
      </w:r>
      <w:r>
        <w:rPr>
          <w:rStyle w:val="34"/>
        </w:rPr>
        <w:t>2.4.3</w:t>
      </w:r>
      <w:r>
        <w:rPr>
          <w:rFonts w:ascii="Calibri" w:hAnsi="Calibri"/>
          <w:kern w:val="0"/>
          <w:sz w:val="22"/>
        </w:rPr>
        <w:tab/>
      </w:r>
      <w:r>
        <w:rPr>
          <w:rStyle w:val="34"/>
        </w:rPr>
        <w:t>Associated date range</w:t>
      </w:r>
      <w:r>
        <w:rPr>
          <w:rStyle w:val="34"/>
          <w:rFonts w:hint="eastAsia"/>
        </w:rPr>
        <w:t>：</w:t>
      </w:r>
      <w:r>
        <w:tab/>
      </w:r>
      <w:r>
        <w:fldChar w:fldCharType="begin"/>
      </w:r>
      <w:r>
        <w:instrText xml:space="preserve"> PAGEREF _Toc393794568 \h </w:instrText>
      </w:r>
      <w:r>
        <w:fldChar w:fldCharType="separate"/>
      </w:r>
      <w:r>
        <w:t>30</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"_Toc393794569" </w:instrText>
      </w:r>
      <w:r>
        <w:fldChar w:fldCharType="separate"/>
      </w:r>
      <w:r>
        <w:rPr>
          <w:rStyle w:val="34"/>
        </w:rPr>
        <w:t>2.4.4</w:t>
      </w:r>
      <w:r>
        <w:rPr>
          <w:rFonts w:ascii="Calibri" w:hAnsi="Calibri"/>
          <w:kern w:val="0"/>
          <w:sz w:val="22"/>
        </w:rPr>
        <w:tab/>
      </w:r>
      <w:r>
        <w:rPr>
          <w:rStyle w:val="34"/>
        </w:rPr>
        <w:t>Commonly used parameterization function – use Dynamic Data</w:t>
      </w:r>
      <w:r>
        <w:tab/>
      </w:r>
      <w:r>
        <w:fldChar w:fldCharType="begin"/>
      </w:r>
      <w:r>
        <w:instrText xml:space="preserve"> PAGEREF _Toc393794569 \h </w:instrText>
      </w:r>
      <w:r>
        <w:fldChar w:fldCharType="separate"/>
      </w:r>
      <w:r>
        <w:t>30</w:t>
      </w:r>
      <w:r>
        <w:fldChar w:fldCharType="end"/>
      </w:r>
      <w:r>
        <w:fldChar w:fldCharType="end"/>
      </w:r>
    </w:p>
    <w:p>
      <w:pPr>
        <w:pStyle w:val="27"/>
        <w:tabs>
          <w:tab w:val="left" w:pos="1320"/>
          <w:tab w:val="right" w:leader="dot" w:pos="8296"/>
        </w:tabs>
        <w:rPr>
          <w:rFonts w:ascii="Calibri" w:hAnsi="Calibri"/>
          <w:kern w:val="0"/>
          <w:sz w:val="22"/>
        </w:rPr>
      </w:pPr>
      <w:r>
        <w:fldChar w:fldCharType="begin"/>
      </w:r>
      <w:r>
        <w:instrText xml:space="preserve">HYPERLINK  \l "_Toc393794570" </w:instrText>
      </w:r>
      <w:r>
        <w:fldChar w:fldCharType="separate"/>
      </w:r>
      <w:r>
        <w:rPr>
          <w:rStyle w:val="34"/>
        </w:rPr>
        <w:t>2.5</w:t>
      </w:r>
      <w:r>
        <w:rPr>
          <w:rFonts w:ascii="Calibri" w:hAnsi="Calibri"/>
          <w:kern w:val="0"/>
          <w:sz w:val="22"/>
        </w:rPr>
        <w:tab/>
      </w:r>
      <w:r>
        <w:rPr>
          <w:rStyle w:val="34"/>
        </w:rPr>
        <w:t>Add Listener</w:t>
      </w:r>
      <w:r>
        <w:tab/>
      </w:r>
      <w:r>
        <w:fldChar w:fldCharType="begin"/>
      </w:r>
      <w:r>
        <w:instrText xml:space="preserve"> PAGEREF _Toc393794570 \h </w:instrText>
      </w:r>
      <w:r>
        <w:fldChar w:fldCharType="separate"/>
      </w:r>
      <w:r>
        <w:t>33</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"_Toc393794571" </w:instrText>
      </w:r>
      <w:r>
        <w:fldChar w:fldCharType="separate"/>
      </w:r>
      <w:r>
        <w:rPr>
          <w:rStyle w:val="34"/>
          <w:bCs/>
        </w:rPr>
        <w:t>2.5.1</w:t>
      </w:r>
      <w:r>
        <w:rPr>
          <w:rFonts w:ascii="Calibri" w:hAnsi="Calibri"/>
          <w:kern w:val="0"/>
          <w:sz w:val="22"/>
        </w:rPr>
        <w:tab/>
      </w:r>
      <w:r>
        <w:rPr>
          <w:rStyle w:val="34"/>
        </w:rPr>
        <w:t>Aggregate Report</w:t>
      </w:r>
      <w:r>
        <w:tab/>
      </w:r>
      <w:r>
        <w:fldChar w:fldCharType="begin"/>
      </w:r>
      <w:r>
        <w:instrText xml:space="preserve"> PAGEREF _Toc393794571 \h </w:instrText>
      </w:r>
      <w:r>
        <w:fldChar w:fldCharType="separate"/>
      </w:r>
      <w:r>
        <w:t>33</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"_Toc393794572" </w:instrText>
      </w:r>
      <w:r>
        <w:fldChar w:fldCharType="separate"/>
      </w:r>
      <w:r>
        <w:rPr>
          <w:rStyle w:val="34"/>
        </w:rPr>
        <w:t>2.5.2</w:t>
      </w:r>
      <w:r>
        <w:rPr>
          <w:rFonts w:ascii="Calibri" w:hAnsi="Calibri"/>
          <w:kern w:val="0"/>
          <w:sz w:val="22"/>
        </w:rPr>
        <w:tab/>
      </w:r>
      <w:r>
        <w:rPr>
          <w:rStyle w:val="34"/>
        </w:rPr>
        <w:t>View Results Tree</w:t>
      </w:r>
      <w:r>
        <w:tab/>
      </w:r>
      <w:r>
        <w:fldChar w:fldCharType="begin"/>
      </w:r>
      <w:r>
        <w:instrText xml:space="preserve"> PAGEREF _Toc393794572 \h </w:instrText>
      </w:r>
      <w:r>
        <w:fldChar w:fldCharType="separate"/>
      </w:r>
      <w:r>
        <w:t>34</w:t>
      </w:r>
      <w:r>
        <w:fldChar w:fldCharType="end"/>
      </w:r>
      <w:r>
        <w:fldChar w:fldCharType="end"/>
      </w:r>
    </w:p>
    <w:p>
      <w:pPr>
        <w:pStyle w:val="27"/>
        <w:tabs>
          <w:tab w:val="left" w:pos="1320"/>
          <w:tab w:val="right" w:leader="dot" w:pos="8296"/>
        </w:tabs>
        <w:rPr>
          <w:rFonts w:ascii="Calibri" w:hAnsi="Calibri"/>
          <w:kern w:val="0"/>
          <w:sz w:val="22"/>
        </w:rPr>
      </w:pPr>
      <w:r>
        <w:fldChar w:fldCharType="begin"/>
      </w:r>
      <w:r>
        <w:instrText xml:space="preserve">HYPERLINK  \l "_Toc393794573" </w:instrText>
      </w:r>
      <w:r>
        <w:fldChar w:fldCharType="separate"/>
      </w:r>
      <w:r>
        <w:rPr>
          <w:rStyle w:val="34"/>
        </w:rPr>
        <w:t>2.6</w:t>
      </w:r>
      <w:r>
        <w:rPr>
          <w:rFonts w:ascii="Calibri" w:hAnsi="Calibri"/>
          <w:kern w:val="0"/>
          <w:sz w:val="22"/>
        </w:rPr>
        <w:tab/>
      </w:r>
      <w:r>
        <w:rPr>
          <w:rStyle w:val="34"/>
        </w:rPr>
        <w:t>Run our JMeter Script</w:t>
      </w:r>
      <w:r>
        <w:tab/>
      </w:r>
      <w:r>
        <w:fldChar w:fldCharType="begin"/>
      </w:r>
      <w:r>
        <w:instrText xml:space="preserve"> PAGEREF _Toc393794573 \h </w:instrText>
      </w:r>
      <w:r>
        <w:fldChar w:fldCharType="separate"/>
      </w:r>
      <w:r>
        <w:t>36</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"_Toc393794574" </w:instrText>
      </w:r>
      <w:r>
        <w:fldChar w:fldCharType="separate"/>
      </w:r>
      <w:r>
        <w:rPr>
          <w:rStyle w:val="34"/>
        </w:rPr>
        <w:t>2.6.1</w:t>
      </w:r>
      <w:r>
        <w:rPr>
          <w:rFonts w:ascii="Calibri" w:hAnsi="Calibri"/>
          <w:kern w:val="0"/>
          <w:sz w:val="22"/>
        </w:rPr>
        <w:tab/>
      </w:r>
      <w:r>
        <w:rPr>
          <w:rStyle w:val="34"/>
        </w:rPr>
        <w:t>Run Jmeter Script</w:t>
      </w:r>
      <w:r>
        <w:tab/>
      </w:r>
      <w:r>
        <w:fldChar w:fldCharType="begin"/>
      </w:r>
      <w:r>
        <w:instrText xml:space="preserve"> PAGEREF _Toc393794574 \h </w:instrText>
      </w:r>
      <w:r>
        <w:fldChar w:fldCharType="separate"/>
      </w:r>
      <w:r>
        <w:t>36</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"_Toc393794575" </w:instrText>
      </w:r>
      <w:r>
        <w:fldChar w:fldCharType="separate"/>
      </w:r>
      <w:r>
        <w:rPr>
          <w:rStyle w:val="34"/>
        </w:rPr>
        <w:t>2.6.2</w:t>
      </w:r>
      <w:r>
        <w:rPr>
          <w:rFonts w:ascii="Calibri" w:hAnsi="Calibri"/>
          <w:kern w:val="0"/>
          <w:sz w:val="22"/>
        </w:rPr>
        <w:tab/>
      </w:r>
      <w:r>
        <w:rPr>
          <w:rStyle w:val="34"/>
        </w:rPr>
        <w:t>Validate Jmeter script</w:t>
      </w:r>
      <w:r>
        <w:tab/>
      </w:r>
      <w:r>
        <w:fldChar w:fldCharType="begin"/>
      </w:r>
      <w:r>
        <w:instrText xml:space="preserve"> PAGEREF _Toc393794575 \h </w:instrText>
      </w:r>
      <w:r>
        <w:fldChar w:fldCharType="separate"/>
      </w:r>
      <w:r>
        <w:t>36</w:t>
      </w:r>
      <w:r>
        <w:fldChar w:fldCharType="end"/>
      </w:r>
      <w:r>
        <w:fldChar w:fldCharType="end"/>
      </w:r>
    </w:p>
    <w:p>
      <w:pPr>
        <w:pStyle w:val="27"/>
        <w:tabs>
          <w:tab w:val="left" w:pos="1320"/>
          <w:tab w:val="right" w:leader="dot" w:pos="8296"/>
        </w:tabs>
        <w:rPr>
          <w:rFonts w:ascii="Calibri" w:hAnsi="Calibri"/>
          <w:kern w:val="0"/>
          <w:sz w:val="22"/>
        </w:rPr>
      </w:pPr>
      <w:r>
        <w:fldChar w:fldCharType="begin"/>
      </w:r>
      <w:r>
        <w:instrText xml:space="preserve">HYPERLINK  \l "_Toc393794576" </w:instrText>
      </w:r>
      <w:r>
        <w:fldChar w:fldCharType="separate"/>
      </w:r>
      <w:r>
        <w:rPr>
          <w:rStyle w:val="34"/>
        </w:rPr>
        <w:t>2.7</w:t>
      </w:r>
      <w:r>
        <w:rPr>
          <w:rFonts w:ascii="Calibri" w:hAnsi="Calibri"/>
          <w:kern w:val="0"/>
          <w:sz w:val="22"/>
        </w:rPr>
        <w:tab/>
      </w:r>
      <w:r>
        <w:rPr>
          <w:rStyle w:val="34"/>
        </w:rPr>
        <w:t>View Results</w:t>
      </w:r>
      <w:r>
        <w:tab/>
      </w:r>
      <w:r>
        <w:fldChar w:fldCharType="begin"/>
      </w:r>
      <w:r>
        <w:instrText xml:space="preserve"> PAGEREF _Toc393794576 \h </w:instrText>
      </w:r>
      <w:r>
        <w:fldChar w:fldCharType="separate"/>
      </w:r>
      <w:r>
        <w:t>38</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"_Toc393794577" </w:instrText>
      </w:r>
      <w:r>
        <w:fldChar w:fldCharType="separate"/>
      </w:r>
      <w:r>
        <w:rPr>
          <w:rStyle w:val="34"/>
          <w:bCs/>
        </w:rPr>
        <w:t>2.7.1</w:t>
      </w:r>
      <w:r>
        <w:rPr>
          <w:rFonts w:ascii="Calibri" w:hAnsi="Calibri"/>
          <w:kern w:val="0"/>
          <w:sz w:val="22"/>
        </w:rPr>
        <w:tab/>
      </w:r>
      <w:r>
        <w:rPr>
          <w:rStyle w:val="34"/>
        </w:rPr>
        <w:t>JMeter</w:t>
      </w:r>
      <w:r>
        <w:rPr>
          <w:rStyle w:val="34"/>
          <w:bCs/>
        </w:rPr>
        <w:t xml:space="preserve"> results</w:t>
      </w:r>
      <w:r>
        <w:tab/>
      </w:r>
      <w:r>
        <w:fldChar w:fldCharType="begin"/>
      </w:r>
      <w:r>
        <w:instrText xml:space="preserve"> PAGEREF _Toc393794577 \h </w:instrText>
      </w:r>
      <w:r>
        <w:fldChar w:fldCharType="separate"/>
      </w:r>
      <w:r>
        <w:t>38</w:t>
      </w:r>
      <w:r>
        <w:fldChar w:fldCharType="end"/>
      </w:r>
      <w:r>
        <w:fldChar w:fldCharType="end"/>
      </w:r>
    </w:p>
    <w:p>
      <w:pPr>
        <w:pStyle w:val="27"/>
        <w:tabs>
          <w:tab w:val="left" w:pos="1540"/>
          <w:tab w:val="right" w:leader="dot" w:pos="8296"/>
        </w:tabs>
        <w:rPr>
          <w:rFonts w:ascii="Calibri" w:hAnsi="Calibri"/>
          <w:kern w:val="0"/>
          <w:sz w:val="22"/>
        </w:rPr>
      </w:pPr>
      <w:r>
        <w:fldChar w:fldCharType="begin"/>
      </w:r>
      <w:r>
        <w:instrText xml:space="preserve">HYPERLINK  \l "_Toc393794580" </w:instrText>
      </w:r>
      <w:r>
        <w:fldChar w:fldCharType="separate"/>
      </w:r>
      <w:r>
        <w:rPr>
          <w:rStyle w:val="34"/>
        </w:rPr>
        <w:t>2.7.1.1</w:t>
      </w:r>
      <w:r>
        <w:rPr>
          <w:rFonts w:ascii="Calibri" w:hAnsi="Calibri"/>
          <w:kern w:val="0"/>
          <w:sz w:val="22"/>
        </w:rPr>
        <w:tab/>
      </w:r>
      <w:r>
        <w:rPr>
          <w:rStyle w:val="34"/>
        </w:rPr>
        <w:t>The result of View Result Tree</w:t>
      </w:r>
      <w:r>
        <w:tab/>
      </w:r>
      <w:r>
        <w:fldChar w:fldCharType="begin"/>
      </w:r>
      <w:r>
        <w:instrText xml:space="preserve"> PAGEREF _Toc393794580 \h </w:instrText>
      </w:r>
      <w:r>
        <w:fldChar w:fldCharType="separate"/>
      </w:r>
      <w:r>
        <w:t>39</w:t>
      </w:r>
      <w:r>
        <w:fldChar w:fldCharType="end"/>
      </w:r>
      <w:r>
        <w:fldChar w:fldCharType="end"/>
      </w:r>
    </w:p>
    <w:p>
      <w:pPr>
        <w:pStyle w:val="27"/>
        <w:tabs>
          <w:tab w:val="left" w:pos="1540"/>
          <w:tab w:val="right" w:leader="dot" w:pos="8296"/>
        </w:tabs>
        <w:rPr>
          <w:rFonts w:ascii="Calibri" w:hAnsi="Calibri"/>
          <w:kern w:val="0"/>
          <w:sz w:val="22"/>
        </w:rPr>
      </w:pPr>
      <w:r>
        <w:fldChar w:fldCharType="begin"/>
      </w:r>
      <w:r>
        <w:instrText xml:space="preserve">HYPERLINK  \l "_Toc393794581" </w:instrText>
      </w:r>
      <w:r>
        <w:fldChar w:fldCharType="separate"/>
      </w:r>
      <w:r>
        <w:rPr>
          <w:rStyle w:val="34"/>
        </w:rPr>
        <w:t>2.7.1.2</w:t>
      </w:r>
      <w:r>
        <w:rPr>
          <w:rFonts w:ascii="Calibri" w:hAnsi="Calibri"/>
          <w:kern w:val="0"/>
          <w:sz w:val="22"/>
        </w:rPr>
        <w:tab/>
      </w:r>
      <w:r>
        <w:rPr>
          <w:rStyle w:val="34"/>
        </w:rPr>
        <w:t>The result of View Result in Table</w:t>
      </w:r>
      <w:r>
        <w:tab/>
      </w:r>
      <w:r>
        <w:fldChar w:fldCharType="begin"/>
      </w:r>
      <w:r>
        <w:instrText xml:space="preserve"> PAGEREF _Toc393794581 \h </w:instrText>
      </w:r>
      <w:r>
        <w:fldChar w:fldCharType="separate"/>
      </w:r>
      <w:r>
        <w:t>39</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"_Toc393794582" </w:instrText>
      </w:r>
      <w:r>
        <w:fldChar w:fldCharType="separate"/>
      </w:r>
      <w:r>
        <w:rPr>
          <w:rStyle w:val="34"/>
          <w:bCs/>
        </w:rPr>
        <w:t>2.7.2</w:t>
      </w:r>
      <w:r>
        <w:rPr>
          <w:rFonts w:ascii="Calibri" w:hAnsi="Calibri"/>
          <w:kern w:val="0"/>
          <w:sz w:val="22"/>
        </w:rPr>
        <w:tab/>
      </w:r>
      <w:r>
        <w:rPr>
          <w:rStyle w:val="34"/>
        </w:rPr>
        <w:t>JMeter</w:t>
      </w:r>
      <w:r>
        <w:rPr>
          <w:rStyle w:val="34"/>
          <w:bCs/>
        </w:rPr>
        <w:t xml:space="preserve"> Plugin Results</w:t>
      </w:r>
      <w:r>
        <w:tab/>
      </w:r>
      <w:r>
        <w:fldChar w:fldCharType="begin"/>
      </w:r>
      <w:r>
        <w:instrText xml:space="preserve"> PAGEREF _Toc393794582 \h </w:instrText>
      </w:r>
      <w:r>
        <w:fldChar w:fldCharType="separate"/>
      </w:r>
      <w:r>
        <w:t>42</w:t>
      </w:r>
      <w:r>
        <w:fldChar w:fldCharType="end"/>
      </w:r>
      <w:r>
        <w:fldChar w:fldCharType="end"/>
      </w:r>
    </w:p>
    <w:p>
      <w:pPr>
        <w:pStyle w:val="27"/>
        <w:tabs>
          <w:tab w:val="left" w:pos="1540"/>
          <w:tab w:val="right" w:leader="dot" w:pos="8296"/>
        </w:tabs>
        <w:rPr>
          <w:rFonts w:ascii="Calibri" w:hAnsi="Calibri"/>
          <w:kern w:val="0"/>
          <w:sz w:val="22"/>
        </w:rPr>
      </w:pPr>
      <w:r>
        <w:fldChar w:fldCharType="begin"/>
      </w:r>
      <w:r>
        <w:instrText xml:space="preserve">HYPERLINK  \l "_Toc393794583" </w:instrText>
      </w:r>
      <w:r>
        <w:fldChar w:fldCharType="separate"/>
      </w:r>
      <w:r>
        <w:rPr>
          <w:rStyle w:val="34"/>
        </w:rPr>
        <w:t>2.7.2.1</w:t>
      </w:r>
      <w:r>
        <w:rPr>
          <w:rFonts w:ascii="Calibri" w:hAnsi="Calibri"/>
          <w:kern w:val="0"/>
          <w:sz w:val="22"/>
        </w:rPr>
        <w:tab/>
      </w:r>
      <w:r>
        <w:rPr>
          <w:rStyle w:val="34"/>
        </w:rPr>
        <w:t>Active Threads Over Time Listener</w:t>
      </w:r>
      <w:r>
        <w:tab/>
      </w:r>
      <w:r>
        <w:fldChar w:fldCharType="begin"/>
      </w:r>
      <w:r>
        <w:instrText xml:space="preserve"> PAGEREF _Toc393794583 \h </w:instrText>
      </w:r>
      <w:r>
        <w:fldChar w:fldCharType="separate"/>
      </w:r>
      <w:r>
        <w:t>42</w:t>
      </w:r>
      <w:r>
        <w:fldChar w:fldCharType="end"/>
      </w:r>
      <w:r>
        <w:fldChar w:fldCharType="end"/>
      </w:r>
    </w:p>
    <w:p>
      <w:pPr>
        <w:pStyle w:val="27"/>
        <w:tabs>
          <w:tab w:val="left" w:pos="1540"/>
          <w:tab w:val="right" w:leader="dot" w:pos="8296"/>
        </w:tabs>
        <w:rPr>
          <w:rFonts w:ascii="Calibri" w:hAnsi="Calibri"/>
          <w:kern w:val="0"/>
          <w:sz w:val="22"/>
        </w:rPr>
      </w:pPr>
      <w:r>
        <w:fldChar w:fldCharType="begin"/>
      </w:r>
      <w:r>
        <w:instrText xml:space="preserve">HYPERLINK  \l "_Toc393794584" </w:instrText>
      </w:r>
      <w:r>
        <w:fldChar w:fldCharType="separate"/>
      </w:r>
      <w:r>
        <w:rPr>
          <w:rStyle w:val="34"/>
        </w:rPr>
        <w:t>2.7.2.2</w:t>
      </w:r>
      <w:r>
        <w:rPr>
          <w:rFonts w:ascii="Calibri" w:hAnsi="Calibri"/>
          <w:kern w:val="0"/>
          <w:sz w:val="22"/>
        </w:rPr>
        <w:tab/>
      </w:r>
      <w:r>
        <w:rPr>
          <w:rStyle w:val="34"/>
        </w:rPr>
        <w:t>Response Times vs Threads</w:t>
      </w:r>
      <w:r>
        <w:tab/>
      </w:r>
      <w:r>
        <w:fldChar w:fldCharType="begin"/>
      </w:r>
      <w:r>
        <w:instrText xml:space="preserve"> PAGEREF _Toc393794584 \h </w:instrText>
      </w:r>
      <w:r>
        <w:fldChar w:fldCharType="separate"/>
      </w:r>
      <w:r>
        <w:t>42</w:t>
      </w:r>
      <w:r>
        <w:fldChar w:fldCharType="end"/>
      </w:r>
      <w:r>
        <w:fldChar w:fldCharType="end"/>
      </w:r>
    </w:p>
    <w:p>
      <w:pPr>
        <w:pStyle w:val="27"/>
        <w:tabs>
          <w:tab w:val="left" w:pos="1540"/>
          <w:tab w:val="right" w:leader="dot" w:pos="8296"/>
        </w:tabs>
        <w:rPr>
          <w:rFonts w:ascii="Calibri" w:hAnsi="Calibri"/>
          <w:kern w:val="0"/>
          <w:sz w:val="22"/>
        </w:rPr>
      </w:pPr>
      <w:r>
        <w:fldChar w:fldCharType="begin"/>
      </w:r>
      <w:r>
        <w:instrText xml:space="preserve">HYPERLINK  \l "_Toc393794585" </w:instrText>
      </w:r>
      <w:r>
        <w:fldChar w:fldCharType="separate"/>
      </w:r>
      <w:r>
        <w:rPr>
          <w:rStyle w:val="34"/>
        </w:rPr>
        <w:t>2.7.2.3</w:t>
      </w:r>
      <w:r>
        <w:rPr>
          <w:rFonts w:ascii="Calibri" w:hAnsi="Calibri"/>
          <w:kern w:val="0"/>
          <w:sz w:val="22"/>
        </w:rPr>
        <w:tab/>
      </w:r>
      <w:r>
        <w:rPr>
          <w:rStyle w:val="34"/>
        </w:rPr>
        <w:t>Graph Response Times vs Threads</w:t>
      </w:r>
      <w:r>
        <w:tab/>
      </w:r>
      <w:r>
        <w:fldChar w:fldCharType="begin"/>
      </w:r>
      <w:r>
        <w:instrText xml:space="preserve"> PAGEREF _Toc393794585 \h </w:instrText>
      </w:r>
      <w:r>
        <w:fldChar w:fldCharType="separate"/>
      </w:r>
      <w:r>
        <w:t>43</w:t>
      </w:r>
      <w:r>
        <w:fldChar w:fldCharType="end"/>
      </w:r>
      <w:r>
        <w:fldChar w:fldCharType="end"/>
      </w:r>
    </w:p>
    <w:p>
      <w:pPr>
        <w:pStyle w:val="27"/>
        <w:tabs>
          <w:tab w:val="left" w:pos="1540"/>
          <w:tab w:val="right" w:leader="dot" w:pos="8296"/>
        </w:tabs>
        <w:rPr>
          <w:rFonts w:ascii="Calibri" w:hAnsi="Calibri"/>
          <w:kern w:val="0"/>
          <w:sz w:val="22"/>
        </w:rPr>
      </w:pPr>
      <w:r>
        <w:fldChar w:fldCharType="begin"/>
      </w:r>
      <w:r>
        <w:instrText xml:space="preserve">HYPERLINK  \l "_Toc393794586" </w:instrText>
      </w:r>
      <w:r>
        <w:fldChar w:fldCharType="separate"/>
      </w:r>
      <w:r>
        <w:rPr>
          <w:rStyle w:val="34"/>
        </w:rPr>
        <w:t>2.7.2.4</w:t>
      </w:r>
      <w:r>
        <w:rPr>
          <w:rFonts w:ascii="Calibri" w:hAnsi="Calibri"/>
          <w:kern w:val="0"/>
          <w:sz w:val="22"/>
        </w:rPr>
        <w:tab/>
      </w:r>
      <w:r>
        <w:rPr>
          <w:rStyle w:val="34"/>
        </w:rPr>
        <w:t>Transaction Throughput vs Threads</w:t>
      </w:r>
      <w:r>
        <w:tab/>
      </w:r>
      <w:r>
        <w:fldChar w:fldCharType="begin"/>
      </w:r>
      <w:r>
        <w:instrText xml:space="preserve"> PAGEREF _Toc393794586 \h </w:instrText>
      </w:r>
      <w:r>
        <w:fldChar w:fldCharType="separate"/>
      </w:r>
      <w:r>
        <w:t>44</w:t>
      </w:r>
      <w:r>
        <w:fldChar w:fldCharType="end"/>
      </w:r>
      <w:r>
        <w:fldChar w:fldCharType="end"/>
      </w:r>
    </w:p>
    <w:p>
      <w:pPr>
        <w:pStyle w:val="27"/>
        <w:tabs>
          <w:tab w:val="left" w:pos="1540"/>
          <w:tab w:val="right" w:leader="dot" w:pos="8296"/>
        </w:tabs>
        <w:rPr>
          <w:rFonts w:ascii="Calibri" w:hAnsi="Calibri"/>
          <w:kern w:val="0"/>
          <w:sz w:val="22"/>
        </w:rPr>
      </w:pPr>
      <w:r>
        <w:fldChar w:fldCharType="begin"/>
      </w:r>
      <w:r>
        <w:instrText xml:space="preserve">HYPERLINK  \l "_Toc393794587" </w:instrText>
      </w:r>
      <w:r>
        <w:fldChar w:fldCharType="separate"/>
      </w:r>
      <w:r>
        <w:rPr>
          <w:rStyle w:val="34"/>
        </w:rPr>
        <w:t>2.7.2.5</w:t>
      </w:r>
      <w:r>
        <w:rPr>
          <w:rFonts w:ascii="Calibri" w:hAnsi="Calibri"/>
          <w:kern w:val="0"/>
          <w:sz w:val="22"/>
        </w:rPr>
        <w:tab/>
      </w:r>
      <w:r>
        <w:rPr>
          <w:rStyle w:val="34"/>
        </w:rPr>
        <w:t>Response Times Distribution</w:t>
      </w:r>
      <w:r>
        <w:tab/>
      </w:r>
      <w:r>
        <w:fldChar w:fldCharType="begin"/>
      </w:r>
      <w:r>
        <w:instrText xml:space="preserve"> PAGEREF _Toc393794587 \h </w:instrText>
      </w:r>
      <w:r>
        <w:fldChar w:fldCharType="separate"/>
      </w:r>
      <w:r>
        <w:t>44</w:t>
      </w:r>
      <w:r>
        <w:fldChar w:fldCharType="end"/>
      </w:r>
      <w:r>
        <w:fldChar w:fldCharType="end"/>
      </w:r>
    </w:p>
    <w:p>
      <w:pPr>
        <w:pStyle w:val="27"/>
        <w:tabs>
          <w:tab w:val="left" w:pos="1540"/>
          <w:tab w:val="right" w:leader="dot" w:pos="8296"/>
        </w:tabs>
        <w:rPr>
          <w:rFonts w:ascii="Calibri" w:hAnsi="Calibri"/>
          <w:kern w:val="0"/>
          <w:sz w:val="22"/>
        </w:rPr>
      </w:pPr>
      <w:r>
        <w:fldChar w:fldCharType="begin"/>
      </w:r>
      <w:r>
        <w:instrText xml:space="preserve">HYPERLINK  \l "_Toc393794588" </w:instrText>
      </w:r>
      <w:r>
        <w:fldChar w:fldCharType="separate"/>
      </w:r>
      <w:r>
        <w:rPr>
          <w:rStyle w:val="34"/>
        </w:rPr>
        <w:t>2.7.2.6</w:t>
      </w:r>
      <w:r>
        <w:rPr>
          <w:rFonts w:ascii="Calibri" w:hAnsi="Calibri"/>
          <w:kern w:val="0"/>
          <w:sz w:val="22"/>
        </w:rPr>
        <w:tab/>
      </w:r>
      <w:r>
        <w:rPr>
          <w:rStyle w:val="34"/>
        </w:rPr>
        <w:t>Response Times Over Time</w:t>
      </w:r>
      <w:r>
        <w:tab/>
      </w:r>
      <w:r>
        <w:fldChar w:fldCharType="begin"/>
      </w:r>
      <w:r>
        <w:instrText xml:space="preserve"> PAGEREF _Toc393794588 \h </w:instrText>
      </w:r>
      <w:r>
        <w:fldChar w:fldCharType="separate"/>
      </w:r>
      <w:r>
        <w:t>44</w:t>
      </w:r>
      <w:r>
        <w:fldChar w:fldCharType="end"/>
      </w:r>
      <w:r>
        <w:fldChar w:fldCharType="end"/>
      </w:r>
    </w:p>
    <w:p>
      <w:pPr>
        <w:pStyle w:val="27"/>
        <w:tabs>
          <w:tab w:val="left" w:pos="1540"/>
          <w:tab w:val="right" w:leader="dot" w:pos="8296"/>
        </w:tabs>
        <w:rPr>
          <w:rFonts w:ascii="Calibri" w:hAnsi="Calibri"/>
          <w:kern w:val="0"/>
          <w:sz w:val="22"/>
        </w:rPr>
      </w:pPr>
      <w:r>
        <w:fldChar w:fldCharType="begin"/>
      </w:r>
      <w:r>
        <w:instrText xml:space="preserve">HYPERLINK  \l "_Toc393794589" </w:instrText>
      </w:r>
      <w:r>
        <w:fldChar w:fldCharType="separate"/>
      </w:r>
      <w:r>
        <w:rPr>
          <w:rStyle w:val="34"/>
        </w:rPr>
        <w:t>2.7.2.7</w:t>
      </w:r>
      <w:r>
        <w:rPr>
          <w:rFonts w:ascii="Calibri" w:hAnsi="Calibri"/>
          <w:kern w:val="0"/>
          <w:sz w:val="22"/>
        </w:rPr>
        <w:tab/>
      </w:r>
      <w:r>
        <w:rPr>
          <w:rStyle w:val="34"/>
        </w:rPr>
        <w:t>Transactions Per second</w:t>
      </w:r>
      <w:r>
        <w:tab/>
      </w:r>
      <w:r>
        <w:fldChar w:fldCharType="begin"/>
      </w:r>
      <w:r>
        <w:instrText xml:space="preserve"> PAGEREF _Toc393794589 \h </w:instrText>
      </w:r>
      <w:r>
        <w:fldChar w:fldCharType="separate"/>
      </w:r>
      <w:r>
        <w:t>46</w:t>
      </w:r>
      <w:r>
        <w:fldChar w:fldCharType="end"/>
      </w:r>
      <w:r>
        <w:fldChar w:fldCharType="end"/>
      </w:r>
    </w:p>
    <w:p>
      <w:pPr>
        <w:pStyle w:val="23"/>
        <w:tabs>
          <w:tab w:val="left" w:pos="880"/>
          <w:tab w:val="right" w:leader="dot" w:pos="8296"/>
        </w:tabs>
        <w:rPr>
          <w:rFonts w:ascii="Calibri" w:hAnsi="Calibri"/>
          <w:kern w:val="0"/>
          <w:sz w:val="22"/>
        </w:rPr>
      </w:pPr>
      <w:r>
        <w:fldChar w:fldCharType="begin"/>
      </w:r>
      <w:r>
        <w:instrText xml:space="preserve">HYPERLINK  \l "_Toc393794592" </w:instrText>
      </w:r>
      <w:r>
        <w:fldChar w:fldCharType="separate"/>
      </w:r>
      <w:r>
        <w:rPr>
          <w:rStyle w:val="34"/>
        </w:rPr>
        <w:t>3</w:t>
      </w:r>
      <w:r>
        <w:rPr>
          <w:rFonts w:ascii="Calibri" w:hAnsi="Calibri"/>
          <w:kern w:val="0"/>
          <w:sz w:val="22"/>
        </w:rPr>
        <w:tab/>
      </w:r>
      <w:r>
        <w:rPr>
          <w:rStyle w:val="34"/>
        </w:rPr>
        <w:t>Performance Testing techniques</w:t>
      </w:r>
      <w:r>
        <w:tab/>
      </w:r>
      <w:r>
        <w:fldChar w:fldCharType="begin"/>
      </w:r>
      <w:r>
        <w:instrText xml:space="preserve"> PAGEREF _Toc393794592 \h </w:instrText>
      </w:r>
      <w:r>
        <w:fldChar w:fldCharType="separate"/>
      </w:r>
      <w:r>
        <w:t>47</w:t>
      </w:r>
      <w:r>
        <w:fldChar w:fldCharType="end"/>
      </w:r>
      <w:r>
        <w:fldChar w:fldCharType="end"/>
      </w:r>
    </w:p>
    <w:p>
      <w:pPr>
        <w:pStyle w:val="27"/>
        <w:tabs>
          <w:tab w:val="left" w:pos="1320"/>
          <w:tab w:val="right" w:leader="dot" w:pos="8296"/>
        </w:tabs>
        <w:rPr>
          <w:rFonts w:ascii="Calibri" w:hAnsi="Calibri"/>
          <w:kern w:val="0"/>
          <w:sz w:val="22"/>
        </w:rPr>
      </w:pPr>
      <w:r>
        <w:fldChar w:fldCharType="begin"/>
      </w:r>
      <w:r>
        <w:instrText xml:space="preserve">HYPERLINK  \l "_Toc393794593" </w:instrText>
      </w:r>
      <w:r>
        <w:fldChar w:fldCharType="separate"/>
      </w:r>
      <w:r>
        <w:rPr>
          <w:rStyle w:val="34"/>
        </w:rPr>
        <w:t>3.1</w:t>
      </w:r>
      <w:r>
        <w:rPr>
          <w:rFonts w:ascii="Calibri" w:hAnsi="Calibri"/>
          <w:kern w:val="0"/>
          <w:sz w:val="22"/>
        </w:rPr>
        <w:tab/>
      </w:r>
      <w:r>
        <w:rPr>
          <w:rStyle w:val="34"/>
        </w:rPr>
        <w:t>Endurance Test</w:t>
      </w:r>
      <w:r>
        <w:tab/>
      </w:r>
      <w:r>
        <w:fldChar w:fldCharType="begin"/>
      </w:r>
      <w:r>
        <w:instrText xml:space="preserve"> PAGEREF _Toc393794593 \h </w:instrText>
      </w:r>
      <w:r>
        <w:fldChar w:fldCharType="separate"/>
      </w:r>
      <w:r>
        <w:t>48</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"_Toc393794594" </w:instrText>
      </w:r>
      <w:r>
        <w:fldChar w:fldCharType="separate"/>
      </w:r>
      <w:r>
        <w:rPr>
          <w:rStyle w:val="34"/>
        </w:rPr>
        <w:t>3.1.1</w:t>
      </w:r>
      <w:r>
        <w:rPr>
          <w:rFonts w:ascii="Calibri" w:hAnsi="Calibri"/>
          <w:kern w:val="0"/>
          <w:sz w:val="22"/>
        </w:rPr>
        <w:tab/>
      </w:r>
      <w:r>
        <w:rPr>
          <w:rStyle w:val="34"/>
        </w:rPr>
        <w:t>Testing Goal</w:t>
      </w:r>
      <w:r>
        <w:tab/>
      </w:r>
      <w:r>
        <w:fldChar w:fldCharType="begin"/>
      </w:r>
      <w:r>
        <w:instrText xml:space="preserve"> PAGEREF _Toc393794594 \h </w:instrText>
      </w:r>
      <w:r>
        <w:fldChar w:fldCharType="separate"/>
      </w:r>
      <w:r>
        <w:t>48</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"_Toc393794595" </w:instrText>
      </w:r>
      <w:r>
        <w:fldChar w:fldCharType="separate"/>
      </w:r>
      <w:r>
        <w:rPr>
          <w:rStyle w:val="34"/>
        </w:rPr>
        <w:t>3.1.2</w:t>
      </w:r>
      <w:r>
        <w:rPr>
          <w:rFonts w:ascii="Calibri" w:hAnsi="Calibri"/>
          <w:kern w:val="0"/>
          <w:sz w:val="22"/>
        </w:rPr>
        <w:tab/>
      </w:r>
      <w:r>
        <w:rPr>
          <w:rStyle w:val="34"/>
        </w:rPr>
        <w:t>Testing Approach</w:t>
      </w:r>
      <w:r>
        <w:tab/>
      </w:r>
      <w:r>
        <w:fldChar w:fldCharType="begin"/>
      </w:r>
      <w:r>
        <w:instrText xml:space="preserve"> PAGEREF _Toc393794595 \h </w:instrText>
      </w:r>
      <w:r>
        <w:fldChar w:fldCharType="separate"/>
      </w:r>
      <w:r>
        <w:t>48</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"_Toc393794596" </w:instrText>
      </w:r>
      <w:r>
        <w:fldChar w:fldCharType="separate"/>
      </w:r>
      <w:r>
        <w:rPr>
          <w:rStyle w:val="34"/>
        </w:rPr>
        <w:t>3.1.3</w:t>
      </w:r>
      <w:r>
        <w:rPr>
          <w:rFonts w:ascii="Calibri" w:hAnsi="Calibri"/>
          <w:kern w:val="0"/>
          <w:sz w:val="22"/>
        </w:rPr>
        <w:tab/>
      </w:r>
      <w:r>
        <w:rPr>
          <w:rStyle w:val="34"/>
        </w:rPr>
        <w:t>Key Criteria to Monitor</w:t>
      </w:r>
      <w:r>
        <w:tab/>
      </w:r>
      <w:r>
        <w:fldChar w:fldCharType="begin"/>
      </w:r>
      <w:r>
        <w:instrText xml:space="preserve"> PAGEREF _Toc393794596 \h </w:instrText>
      </w:r>
      <w:r>
        <w:fldChar w:fldCharType="separate"/>
      </w:r>
      <w:r>
        <w:t>49</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"_Toc393794597" </w:instrText>
      </w:r>
      <w:r>
        <w:fldChar w:fldCharType="separate"/>
      </w:r>
      <w:r>
        <w:rPr>
          <w:rStyle w:val="34"/>
        </w:rPr>
        <w:t>3.1.4</w:t>
      </w:r>
      <w:r>
        <w:rPr>
          <w:rFonts w:ascii="Calibri" w:hAnsi="Calibri"/>
          <w:kern w:val="0"/>
          <w:sz w:val="22"/>
        </w:rPr>
        <w:tab/>
      </w:r>
      <w:r>
        <w:rPr>
          <w:rStyle w:val="34"/>
        </w:rPr>
        <w:t>Expect Result:</w:t>
      </w:r>
      <w:r>
        <w:tab/>
      </w:r>
      <w:r>
        <w:fldChar w:fldCharType="begin"/>
      </w:r>
      <w:r>
        <w:instrText xml:space="preserve"> PAGEREF _Toc393794597 \h </w:instrText>
      </w:r>
      <w:r>
        <w:fldChar w:fldCharType="separate"/>
      </w:r>
      <w:r>
        <w:t>49</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"_Toc393794598" </w:instrText>
      </w:r>
      <w:r>
        <w:fldChar w:fldCharType="separate"/>
      </w:r>
      <w:r>
        <w:rPr>
          <w:rStyle w:val="34"/>
        </w:rPr>
        <w:t>3.1.5</w:t>
      </w:r>
      <w:r>
        <w:rPr>
          <w:rFonts w:ascii="Calibri" w:hAnsi="Calibri"/>
          <w:kern w:val="0"/>
          <w:sz w:val="22"/>
        </w:rPr>
        <w:tab/>
      </w:r>
      <w:r>
        <w:rPr>
          <w:rStyle w:val="34"/>
        </w:rPr>
        <w:t>Analyze Result</w:t>
      </w:r>
      <w:r>
        <w:tab/>
      </w:r>
      <w:r>
        <w:fldChar w:fldCharType="begin"/>
      </w:r>
      <w:r>
        <w:instrText xml:space="preserve"> PAGEREF _Toc393794598 \h </w:instrText>
      </w:r>
      <w:r>
        <w:fldChar w:fldCharType="separate"/>
      </w:r>
      <w:r>
        <w:t>49</w:t>
      </w:r>
      <w:r>
        <w:fldChar w:fldCharType="end"/>
      </w:r>
      <w:r>
        <w:fldChar w:fldCharType="end"/>
      </w:r>
    </w:p>
    <w:p>
      <w:pPr>
        <w:pStyle w:val="27"/>
        <w:tabs>
          <w:tab w:val="left" w:pos="1320"/>
          <w:tab w:val="right" w:leader="dot" w:pos="8296"/>
        </w:tabs>
        <w:rPr>
          <w:rFonts w:ascii="Calibri" w:hAnsi="Calibri"/>
          <w:kern w:val="0"/>
          <w:sz w:val="22"/>
        </w:rPr>
      </w:pPr>
      <w:r>
        <w:fldChar w:fldCharType="begin"/>
      </w:r>
      <w:r>
        <w:instrText xml:space="preserve">HYPERLINK  \l "_Toc393794599" </w:instrText>
      </w:r>
      <w:r>
        <w:fldChar w:fldCharType="separate"/>
      </w:r>
      <w:r>
        <w:rPr>
          <w:rStyle w:val="34"/>
          <w:rFonts w:eastAsia="宋体"/>
        </w:rPr>
        <w:t>3.2</w:t>
      </w:r>
      <w:r>
        <w:rPr>
          <w:rFonts w:ascii="Calibri" w:hAnsi="Calibri"/>
          <w:kern w:val="0"/>
          <w:sz w:val="22"/>
        </w:rPr>
        <w:tab/>
      </w:r>
      <w:r>
        <w:rPr>
          <w:rStyle w:val="34"/>
          <w:rFonts w:eastAsia="宋体"/>
        </w:rPr>
        <w:t>Load</w:t>
      </w:r>
      <w:r>
        <w:rPr>
          <w:rStyle w:val="34"/>
        </w:rPr>
        <w:t xml:space="preserve"> Test</w:t>
      </w:r>
      <w:r>
        <w:tab/>
      </w:r>
      <w:r>
        <w:fldChar w:fldCharType="begin"/>
      </w:r>
      <w:r>
        <w:instrText xml:space="preserve"> PAGEREF _Toc393794599 \h </w:instrText>
      </w:r>
      <w:r>
        <w:fldChar w:fldCharType="separate"/>
      </w:r>
      <w:r>
        <w:t>52</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"_Toc393794600" </w:instrText>
      </w:r>
      <w:r>
        <w:fldChar w:fldCharType="separate"/>
      </w:r>
      <w:r>
        <w:rPr>
          <w:rStyle w:val="34"/>
        </w:rPr>
        <w:t>3.2.1</w:t>
      </w:r>
      <w:r>
        <w:rPr>
          <w:rFonts w:ascii="Calibri" w:hAnsi="Calibri"/>
          <w:kern w:val="0"/>
          <w:sz w:val="22"/>
        </w:rPr>
        <w:tab/>
      </w:r>
      <w:r>
        <w:rPr>
          <w:rStyle w:val="34"/>
        </w:rPr>
        <w:t>Normal load Test</w:t>
      </w:r>
      <w:r>
        <w:tab/>
      </w:r>
      <w:r>
        <w:fldChar w:fldCharType="begin"/>
      </w:r>
      <w:r>
        <w:instrText xml:space="preserve"> PAGEREF _Toc393794600 \h </w:instrText>
      </w:r>
      <w:r>
        <w:fldChar w:fldCharType="separate"/>
      </w:r>
      <w:r>
        <w:t>52</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"_Toc393794601" </w:instrText>
      </w:r>
      <w:r>
        <w:fldChar w:fldCharType="separate"/>
      </w:r>
      <w:r>
        <w:rPr>
          <w:rStyle w:val="34"/>
        </w:rPr>
        <w:t>3.2.2</w:t>
      </w:r>
      <w:r>
        <w:rPr>
          <w:rFonts w:ascii="Calibri" w:hAnsi="Calibri"/>
          <w:kern w:val="0"/>
          <w:sz w:val="22"/>
        </w:rPr>
        <w:tab/>
      </w:r>
      <w:r>
        <w:rPr>
          <w:rStyle w:val="34"/>
          <w:rFonts w:eastAsia="宋体"/>
        </w:rPr>
        <w:t>I</w:t>
      </w:r>
      <w:r>
        <w:rPr>
          <w:rStyle w:val="34"/>
        </w:rPr>
        <w:t>ncreasing Load Test</w:t>
      </w:r>
      <w:r>
        <w:tab/>
      </w:r>
      <w:r>
        <w:fldChar w:fldCharType="begin"/>
      </w:r>
      <w:r>
        <w:instrText xml:space="preserve"> PAGEREF _Toc393794601 \h </w:instrText>
      </w:r>
      <w:r>
        <w:fldChar w:fldCharType="separate"/>
      </w:r>
      <w:r>
        <w:t>56</w:t>
      </w:r>
      <w:r>
        <w:fldChar w:fldCharType="end"/>
      </w:r>
      <w:r>
        <w:fldChar w:fldCharType="end"/>
      </w:r>
    </w:p>
    <w:p>
      <w:pPr>
        <w:pStyle w:val="27"/>
        <w:tabs>
          <w:tab w:val="left" w:pos="1320"/>
          <w:tab w:val="right" w:leader="dot" w:pos="8296"/>
        </w:tabs>
        <w:rPr>
          <w:rFonts w:ascii="Calibri" w:hAnsi="Calibri"/>
          <w:kern w:val="0"/>
          <w:sz w:val="22"/>
        </w:rPr>
      </w:pPr>
      <w:r>
        <w:fldChar w:fldCharType="begin"/>
      </w:r>
      <w:r>
        <w:instrText xml:space="preserve">HYPERLINK  \l "_Toc393794603" </w:instrText>
      </w:r>
      <w:r>
        <w:fldChar w:fldCharType="separate"/>
      </w:r>
      <w:r>
        <w:rPr>
          <w:rStyle w:val="34"/>
        </w:rPr>
        <w:t>3.3</w:t>
      </w:r>
      <w:r>
        <w:rPr>
          <w:rFonts w:ascii="Calibri" w:hAnsi="Calibri"/>
          <w:kern w:val="0"/>
          <w:sz w:val="22"/>
        </w:rPr>
        <w:tab/>
      </w:r>
      <w:r>
        <w:rPr>
          <w:rStyle w:val="34"/>
        </w:rPr>
        <w:t>Stress Test</w:t>
      </w:r>
      <w:r>
        <w:tab/>
      </w:r>
      <w:r>
        <w:fldChar w:fldCharType="begin"/>
      </w:r>
      <w:r>
        <w:instrText xml:space="preserve"> PAGEREF _Toc393794603 \h </w:instrText>
      </w:r>
      <w:r>
        <w:fldChar w:fldCharType="separate"/>
      </w:r>
      <w:r>
        <w:t>60</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"_Toc393794604" </w:instrText>
      </w:r>
      <w:r>
        <w:fldChar w:fldCharType="separate"/>
      </w:r>
      <w:r>
        <w:rPr>
          <w:rStyle w:val="34"/>
        </w:rPr>
        <w:t>3.3.1</w:t>
      </w:r>
      <w:r>
        <w:rPr>
          <w:rFonts w:ascii="Calibri" w:hAnsi="Calibri"/>
          <w:kern w:val="0"/>
          <w:sz w:val="22"/>
        </w:rPr>
        <w:tab/>
      </w:r>
      <w:r>
        <w:rPr>
          <w:rStyle w:val="34"/>
        </w:rPr>
        <w:t>Application stress testing</w:t>
      </w:r>
      <w:r>
        <w:tab/>
      </w:r>
      <w:r>
        <w:fldChar w:fldCharType="begin"/>
      </w:r>
      <w:r>
        <w:instrText xml:space="preserve"> PAGEREF _Toc393794604 \h </w:instrText>
      </w:r>
      <w:r>
        <w:fldChar w:fldCharType="separate"/>
      </w:r>
      <w:r>
        <w:t>61</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"_Toc393794605" </w:instrText>
      </w:r>
      <w:r>
        <w:fldChar w:fldCharType="separate"/>
      </w:r>
      <w:r>
        <w:rPr>
          <w:rStyle w:val="34"/>
        </w:rPr>
        <w:t>3.3.2</w:t>
      </w:r>
      <w:r>
        <w:rPr>
          <w:rFonts w:ascii="Calibri" w:hAnsi="Calibri"/>
          <w:kern w:val="0"/>
          <w:sz w:val="22"/>
        </w:rPr>
        <w:tab/>
      </w:r>
      <w:r>
        <w:rPr>
          <w:rStyle w:val="34"/>
        </w:rPr>
        <w:t>Transactional stress testing</w:t>
      </w:r>
      <w:r>
        <w:tab/>
      </w:r>
      <w:r>
        <w:fldChar w:fldCharType="begin"/>
      </w:r>
      <w:r>
        <w:instrText xml:space="preserve"> PAGEREF _Toc393794605 \h </w:instrText>
      </w:r>
      <w:r>
        <w:fldChar w:fldCharType="separate"/>
      </w:r>
      <w:r>
        <w:t>62</w:t>
      </w:r>
      <w:r>
        <w:fldChar w:fldCharType="end"/>
      </w:r>
      <w:r>
        <w:fldChar w:fldCharType="end"/>
      </w:r>
    </w:p>
    <w:p>
      <w:pPr>
        <w:pStyle w:val="27"/>
        <w:tabs>
          <w:tab w:val="left" w:pos="1320"/>
          <w:tab w:val="right" w:leader="dot" w:pos="8296"/>
        </w:tabs>
        <w:rPr>
          <w:rFonts w:ascii="Calibri" w:hAnsi="Calibri"/>
          <w:kern w:val="0"/>
          <w:sz w:val="22"/>
        </w:rPr>
      </w:pPr>
      <w:r>
        <w:fldChar w:fldCharType="begin"/>
      </w:r>
      <w:r>
        <w:instrText xml:space="preserve">HYPERLINK  \l "_Toc393794606" </w:instrText>
      </w:r>
      <w:r>
        <w:fldChar w:fldCharType="separate"/>
      </w:r>
      <w:r>
        <w:rPr>
          <w:rStyle w:val="34"/>
        </w:rPr>
        <w:t>3.4</w:t>
      </w:r>
      <w:r>
        <w:rPr>
          <w:rFonts w:ascii="Calibri" w:hAnsi="Calibri"/>
          <w:kern w:val="0"/>
          <w:sz w:val="22"/>
        </w:rPr>
        <w:tab/>
      </w:r>
      <w:r>
        <w:rPr>
          <w:rStyle w:val="34"/>
        </w:rPr>
        <w:t>Monitor Key Metrics</w:t>
      </w:r>
      <w:r>
        <w:tab/>
      </w:r>
      <w:r>
        <w:fldChar w:fldCharType="begin"/>
      </w:r>
      <w:r>
        <w:instrText xml:space="preserve"> PAGEREF _Toc393794606 \h </w:instrText>
      </w:r>
      <w:r>
        <w:fldChar w:fldCharType="separate"/>
      </w:r>
      <w:r>
        <w:t>66</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"_Toc393794607" </w:instrText>
      </w:r>
      <w:r>
        <w:fldChar w:fldCharType="separate"/>
      </w:r>
      <w:r>
        <w:rPr>
          <w:rStyle w:val="34"/>
        </w:rPr>
        <w:t>3.4.1</w:t>
      </w:r>
      <w:r>
        <w:rPr>
          <w:rFonts w:ascii="Calibri" w:hAnsi="Calibri"/>
          <w:kern w:val="0"/>
          <w:sz w:val="22"/>
        </w:rPr>
        <w:tab/>
      </w:r>
      <w:r>
        <w:rPr>
          <w:rStyle w:val="34"/>
        </w:rPr>
        <w:t>PerfMon Metric Collector</w:t>
      </w:r>
      <w:r>
        <w:tab/>
      </w:r>
      <w:r>
        <w:fldChar w:fldCharType="begin"/>
      </w:r>
      <w:r>
        <w:instrText xml:space="preserve"> PAGEREF _Toc393794607 \h </w:instrText>
      </w:r>
      <w:r>
        <w:fldChar w:fldCharType="separate"/>
      </w:r>
      <w:r>
        <w:t>68</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"_Toc393794608" </w:instrText>
      </w:r>
      <w:r>
        <w:fldChar w:fldCharType="separate"/>
      </w:r>
      <w:r>
        <w:rPr>
          <w:rStyle w:val="34"/>
        </w:rPr>
        <w:t>3.4.2</w:t>
      </w:r>
      <w:r>
        <w:rPr>
          <w:rFonts w:ascii="Calibri" w:hAnsi="Calibri"/>
          <w:kern w:val="0"/>
          <w:sz w:val="22"/>
        </w:rPr>
        <w:tab/>
      </w:r>
      <w:r>
        <w:rPr>
          <w:rStyle w:val="34"/>
        </w:rPr>
        <w:t>Command of Vmstat, nmon, topas</w:t>
      </w:r>
      <w:r>
        <w:tab/>
      </w:r>
      <w:r>
        <w:fldChar w:fldCharType="begin"/>
      </w:r>
      <w:r>
        <w:instrText xml:space="preserve"> PAGEREF _Toc393794608 \h </w:instrText>
      </w:r>
      <w:r>
        <w:fldChar w:fldCharType="separate"/>
      </w:r>
      <w:r>
        <w:t>68</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"_Toc393794609" </w:instrText>
      </w:r>
      <w:r>
        <w:fldChar w:fldCharType="separate"/>
      </w:r>
      <w:r>
        <w:rPr>
          <w:rStyle w:val="34"/>
        </w:rPr>
        <w:t>3.4.3</w:t>
      </w:r>
      <w:r>
        <w:rPr>
          <w:rFonts w:ascii="Calibri" w:hAnsi="Calibri"/>
          <w:kern w:val="0"/>
          <w:sz w:val="22"/>
        </w:rPr>
        <w:tab/>
      </w:r>
      <w:r>
        <w:rPr>
          <w:rStyle w:val="34"/>
        </w:rPr>
        <w:t>Aggregated Report, Response Time Distribution, Graph Response Times vs Threads ,Transaction Throughput vs Threads</w:t>
      </w:r>
      <w:r>
        <w:tab/>
      </w:r>
      <w:r>
        <w:fldChar w:fldCharType="begin"/>
      </w:r>
      <w:r>
        <w:instrText xml:space="preserve"> PAGEREF _Toc393794609 \h </w:instrText>
      </w:r>
      <w:r>
        <w:fldChar w:fldCharType="separate"/>
      </w:r>
      <w:r>
        <w:t>68</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"_Toc393794610" </w:instrText>
      </w:r>
      <w:r>
        <w:fldChar w:fldCharType="separate"/>
      </w:r>
      <w:r>
        <w:rPr>
          <w:rStyle w:val="34"/>
        </w:rPr>
        <w:t>3.4.4</w:t>
      </w:r>
      <w:r>
        <w:rPr>
          <w:rFonts w:ascii="Calibri" w:hAnsi="Calibri"/>
          <w:kern w:val="0"/>
          <w:sz w:val="22"/>
        </w:rPr>
        <w:tab/>
      </w:r>
      <w:r>
        <w:rPr>
          <w:rStyle w:val="34"/>
        </w:rPr>
        <w:t>Throughoutput</w:t>
      </w:r>
      <w:r>
        <w:tab/>
      </w:r>
      <w:r>
        <w:fldChar w:fldCharType="begin"/>
      </w:r>
      <w:r>
        <w:instrText xml:space="preserve"> PAGEREF _Toc393794610 \h </w:instrText>
      </w:r>
      <w:r>
        <w:fldChar w:fldCharType="separate"/>
      </w:r>
      <w:r>
        <w:t>69</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"_Toc393794611" </w:instrText>
      </w:r>
      <w:r>
        <w:fldChar w:fldCharType="separate"/>
      </w:r>
      <w:r>
        <w:rPr>
          <w:rStyle w:val="34"/>
        </w:rPr>
        <w:t>3.4.5</w:t>
      </w:r>
      <w:r>
        <w:rPr>
          <w:rFonts w:ascii="Calibri" w:hAnsi="Calibri"/>
          <w:kern w:val="0"/>
          <w:sz w:val="22"/>
        </w:rPr>
        <w:tab/>
      </w:r>
      <w:r>
        <w:rPr>
          <w:rStyle w:val="34"/>
        </w:rPr>
        <w:t>WAS PMI</w:t>
      </w:r>
      <w:r>
        <w:tab/>
      </w:r>
      <w:r>
        <w:fldChar w:fldCharType="begin"/>
      </w:r>
      <w:r>
        <w:instrText xml:space="preserve"> PAGEREF _Toc393794611 \h </w:instrText>
      </w:r>
      <w:r>
        <w:fldChar w:fldCharType="separate"/>
      </w:r>
      <w:r>
        <w:t>69</w:t>
      </w:r>
      <w:r>
        <w:fldChar w:fldCharType="end"/>
      </w:r>
      <w:r>
        <w:fldChar w:fldCharType="end"/>
      </w:r>
    </w:p>
    <w:p>
      <w:pPr>
        <w:pStyle w:val="17"/>
        <w:tabs>
          <w:tab w:val="left" w:pos="1760"/>
          <w:tab w:val="right" w:leader="dot" w:pos="8296"/>
        </w:tabs>
        <w:rPr>
          <w:rFonts w:ascii="Calibri" w:hAnsi="Calibri"/>
          <w:kern w:val="0"/>
          <w:sz w:val="22"/>
        </w:rPr>
      </w:pPr>
      <w:r>
        <w:fldChar w:fldCharType="begin"/>
      </w:r>
      <w:r>
        <w:instrText xml:space="preserve">HYPERLINK  \l "_Toc393794612" </w:instrText>
      </w:r>
      <w:r>
        <w:fldChar w:fldCharType="separate"/>
      </w:r>
      <w:r>
        <w:rPr>
          <w:rStyle w:val="34"/>
        </w:rPr>
        <w:t>3.4.6</w:t>
      </w:r>
      <w:r>
        <w:rPr>
          <w:rFonts w:ascii="Calibri" w:hAnsi="Calibri"/>
          <w:kern w:val="0"/>
          <w:sz w:val="22"/>
        </w:rPr>
        <w:tab/>
      </w:r>
      <w:r>
        <w:rPr>
          <w:rStyle w:val="34"/>
        </w:rPr>
        <w:t>JavaMelody</w:t>
      </w:r>
      <w:r>
        <w:tab/>
      </w:r>
      <w:r>
        <w:fldChar w:fldCharType="begin"/>
      </w:r>
      <w:r>
        <w:instrText xml:space="preserve"> PAGEREF _Toc393794612 \h </w:instrText>
      </w:r>
      <w:r>
        <w:fldChar w:fldCharType="separate"/>
      </w:r>
      <w:r>
        <w:t>69</w:t>
      </w:r>
      <w:r>
        <w:fldChar w:fldCharType="end"/>
      </w:r>
      <w:r>
        <w:fldChar w:fldCharType="end"/>
      </w:r>
    </w:p>
    <w:p>
      <w:r>
        <w:fldChar w:fldCharType="end"/>
      </w:r>
    </w:p>
    <w:p>
      <w:pPr>
        <w:pStyle w:val="2"/>
      </w:pPr>
      <w:bookmarkStart w:id="2" w:name="_Toc393794527"/>
      <w:r>
        <w:rPr>
          <w:rFonts w:hint="eastAsia"/>
        </w:rPr>
        <w:t>Performance Test Strategy</w:t>
      </w:r>
      <w:bookmarkEnd w:id="2"/>
    </w:p>
    <w:p>
      <w:pPr>
        <w:rPr>
          <w:szCs w:val="23"/>
        </w:rPr>
      </w:pPr>
      <w:r>
        <w:t xml:space="preserve">Performance testing is the most efficient way to find serious performance issue before the application going to higher platforms. </w:t>
      </w:r>
      <w:r>
        <w:rPr>
          <w:szCs w:val="23"/>
        </w:rPr>
        <w:t>The performance testing approach used in this guide consists of the following activities</w:t>
      </w:r>
      <w:r>
        <w:rPr>
          <w:rFonts w:hint="eastAsia"/>
          <w:szCs w:val="23"/>
        </w:rPr>
        <w:t>:</w:t>
      </w:r>
      <w:r>
        <w:rPr>
          <w:szCs w:val="23"/>
        </w:rPr>
        <w:t xml:space="preserve"> </w:t>
      </w:r>
    </w:p>
    <w:p>
      <w:pPr>
        <w:rPr>
          <w:color w:val="000000"/>
          <w:kern w:val="0"/>
          <w:szCs w:val="23"/>
        </w:rPr>
      </w:pPr>
    </w:p>
    <w:p>
      <w:pPr>
        <w:rPr>
          <w:color w:val="000000"/>
          <w:kern w:val="0"/>
          <w:szCs w:val="23"/>
        </w:rPr>
      </w:pPr>
      <w:r>
        <w:rPr>
          <w:rFonts w:ascii="Times New Roman" w:hAnsi="Times New Roman" w:eastAsia="宋体" w:cs="Times New Roman"/>
          <w:color w:val="000000"/>
          <w:kern w:val="0"/>
          <w:sz w:val="23"/>
          <w:szCs w:val="23"/>
          <w:lang w:val="en-US" w:eastAsia="zh-CN" w:bidi="ar-SA"/>
        </w:rPr>
        <w:pict>
          <v:shape id="图片 1" o:spid="_x0000_s1026" type="#_x0000_t75" style="height:293.6pt;width:211.35pt;rotation:0f;" o:ole="f" fillcolor="#FFFFFF" filled="f" o:preferrelative="t" stroked="f" coordorigin="0,0" coordsize="21600,21600">
            <v:fill on="f" color2="#FFFFFF" focus="0%"/>
            <v:imagedata gain="65536f" blacklevel="0f" gamma="0" o:title="" r:id="rId6"/>
            <o:lock v:ext="edit" position="f" selection="f" grouping="f" rotation="f" cropping="f" text="f" aspectratio="t"/>
            <w10:wrap type="none"/>
            <w10:anchorlock/>
          </v:shape>
        </w:pict>
      </w:r>
    </w:p>
    <w:p>
      <w:pPr>
        <w:rPr>
          <w:color w:val="000000"/>
          <w:kern w:val="0"/>
          <w:szCs w:val="23"/>
        </w:rPr>
      </w:pPr>
    </w:p>
    <w:p>
      <w:pPr>
        <w:rPr>
          <w:color w:val="000000"/>
          <w:kern w:val="0"/>
          <w:szCs w:val="23"/>
        </w:rPr>
      </w:pPr>
    </w:p>
    <w:p>
      <w:pPr>
        <w:pStyle w:val="3"/>
      </w:pPr>
      <w:bookmarkStart w:id="3" w:name="_Identify_the_Test"/>
      <w:bookmarkEnd w:id="3"/>
      <w:bookmarkStart w:id="4" w:name="_Toc382828065"/>
      <w:bookmarkStart w:id="5" w:name="_Toc393794528"/>
      <w:r>
        <w:t>Identify the Test Environment</w:t>
      </w:r>
      <w:bookmarkEnd w:id="4"/>
      <w:bookmarkEnd w:id="5"/>
    </w:p>
    <w:p>
      <w:pPr>
        <w:spacing w:afterLines="50"/>
      </w:pPr>
      <w:r>
        <w:rPr>
          <w:b/>
          <w:bCs/>
        </w:rPr>
        <w:t xml:space="preserve"> </w:t>
      </w:r>
      <w:r>
        <w:t>Identify the physical test environment and the production environment as well as the tools and resources available to the test team. Having a thorough understanding of the entire test environment at the outset enables more efficient test design and planning and helps you identify testing challenges early in the project</w:t>
      </w:r>
      <w:r>
        <w:rPr>
          <w:rFonts w:hint="eastAsia"/>
        </w:rPr>
        <w:t>.</w:t>
      </w:r>
      <w:r>
        <w:t xml:space="preserve"> </w:t>
      </w:r>
      <w:r>
        <w:rPr>
          <w:rFonts w:eastAsia="宋体"/>
        </w:rPr>
        <w:t>A</w:t>
      </w:r>
      <w:r>
        <w:rPr>
          <w:rFonts w:hint="eastAsia" w:eastAsia="宋体"/>
        </w:rPr>
        <w:t>s below take</w:t>
      </w:r>
      <w:r>
        <w:rPr>
          <w:rFonts w:hint="eastAsia"/>
        </w:rPr>
        <w:t xml:space="preserve"> </w:t>
      </w:r>
      <w:r>
        <w:t xml:space="preserve">Argus </w:t>
      </w:r>
      <w:r>
        <w:rPr>
          <w:rFonts w:hint="eastAsia" w:eastAsia="宋体"/>
        </w:rPr>
        <w:t>ZDEV</w:t>
      </w:r>
      <w:r>
        <w:rPr>
          <w:rFonts w:hint="eastAsia"/>
        </w:rPr>
        <w:t xml:space="preserve"> </w:t>
      </w:r>
      <w:r>
        <w:t>system</w:t>
      </w:r>
      <w:r>
        <w:rPr>
          <w:rFonts w:hint="eastAsia" w:eastAsia="宋体"/>
        </w:rPr>
        <w:t xml:space="preserve"> for example:</w:t>
      </w:r>
      <w:r>
        <w:rPr>
          <w:rFonts w:hint="eastAsia"/>
        </w:rPr>
        <w:t xml:space="preserve"> </w:t>
      </w:r>
    </w:p>
    <w:p/>
    <w:p>
      <w:pPr>
        <w:pStyle w:val="4"/>
      </w:pPr>
      <w:bookmarkStart w:id="6" w:name="_Toc393794529"/>
      <w:r>
        <w:rPr>
          <w:rFonts w:hint="eastAsia" w:eastAsia="宋体"/>
        </w:rPr>
        <w:t>Development</w:t>
      </w:r>
      <w:r>
        <w:rPr>
          <w:rFonts w:hint="eastAsia"/>
        </w:rPr>
        <w:t xml:space="preserve"> </w:t>
      </w:r>
      <w:r>
        <w:t>Environment</w:t>
      </w:r>
      <w:bookmarkEnd w:id="6"/>
    </w:p>
    <w:p>
      <w:pPr>
        <w:ind w:firstLine="0"/>
      </w:pPr>
      <w:r>
        <w:rPr>
          <w:rFonts w:hint="eastAsia"/>
        </w:rPr>
        <w:t>The hardware and software setting of development environment are listed as below:</w:t>
      </w:r>
    </w:p>
    <w:p>
      <w:pPr>
        <w:widowControl/>
        <w:numPr>
          <w:ilvl w:val="1"/>
          <w:numId w:val="2"/>
        </w:numPr>
      </w:pPr>
      <w:bookmarkStart w:id="7" w:name="OLE_LINK41"/>
      <w:bookmarkStart w:id="8" w:name="OLE_LINK3"/>
      <w:bookmarkStart w:id="9" w:name="OLE_LINK4"/>
      <w:r>
        <w:t>20</w:t>
      </w:r>
      <w:r>
        <w:rPr>
          <w:rFonts w:hint="eastAsia"/>
        </w:rPr>
        <w:t>*</w:t>
      </w:r>
      <w:r>
        <w:t>CPUs(PowerPC_Power7), 3300 MHz CPU clock rate, 16GB memory</w:t>
      </w:r>
    </w:p>
    <w:p>
      <w:pPr>
        <w:widowControl/>
        <w:numPr>
          <w:ilvl w:val="1"/>
          <w:numId w:val="2"/>
        </w:numPr>
      </w:pPr>
      <w:r>
        <w:rPr>
          <w:rFonts w:hint="eastAsia"/>
        </w:rPr>
        <w:t>OS： AIX 7.1.1.16 TL00</w:t>
      </w:r>
    </w:p>
    <w:p>
      <w:pPr>
        <w:widowControl/>
        <w:numPr>
          <w:ilvl w:val="1"/>
          <w:numId w:val="2"/>
        </w:numPr>
      </w:pPr>
      <w:r>
        <w:t>Web sphere Application Server - ND, 7.0</w:t>
      </w:r>
    </w:p>
    <w:p>
      <w:pPr>
        <w:widowControl/>
        <w:numPr>
          <w:ilvl w:val="1"/>
          <w:numId w:val="2"/>
        </w:numPr>
      </w:pPr>
      <w:r>
        <w:t>DB2 version: 10.1</w:t>
      </w:r>
      <w:bookmarkEnd w:id="7"/>
      <w:bookmarkEnd w:id="8"/>
      <w:bookmarkEnd w:id="9"/>
    </w:p>
    <w:p>
      <w:pPr>
        <w:widowControl/>
      </w:pPr>
      <w:r>
        <w:rPr>
          <w:rFonts w:hint="eastAsia" w:ascii="Times New Roman" w:hAnsi="Times New Roman" w:eastAsia="宋体" w:cs="Times New Roman"/>
          <w:kern w:val="2"/>
          <w:sz w:val="23"/>
          <w:szCs w:val="22"/>
          <w:lang w:val="en-US" w:eastAsia="zh-CN" w:bidi="ar-SA"/>
        </w:rPr>
        <w:pict>
          <v:shape id="图片 19" o:spid="_x0000_s1027" type="#_x0000_t75" style="height:178.55pt;width:306.7pt;rotation:0f;" o:ole="f" fillcolor="#FFFFFF" filled="f" o:preferrelative="t" stroked="f" coordorigin="0,0" coordsize="21600,21600">
            <v:fill on="f" color2="#FFFFFF" focus="0%"/>
            <v:imagedata gain="65536f" blacklevel="0f" gamma="0" o:title="" r:id="rId7"/>
            <o:lock v:ext="edit" position="f" selection="f" grouping="f" rotation="f" cropping="f" text="f" aspectratio="t"/>
            <w10:wrap type="none"/>
            <w10:anchorlock/>
          </v:shape>
        </w:pict>
      </w:r>
    </w:p>
    <w:p/>
    <w:p/>
    <w:p/>
    <w:p/>
    <w:p>
      <w:pPr>
        <w:rPr>
          <w:rFonts w:ascii="Verdana" w:hAnsi="Verdana" w:cs="Verdana"/>
          <w:i/>
          <w:color w:val="0000FF"/>
          <w:sz w:val="20"/>
          <w:szCs w:val="20"/>
        </w:rPr>
      </w:pPr>
      <w:r>
        <w:rPr>
          <w:rFonts w:ascii="Times New Roman" w:hAnsi="Times New Roman" w:eastAsia="宋体" w:cs="Times New Roman"/>
          <w:kern w:val="2"/>
          <w:sz w:val="23"/>
          <w:szCs w:val="22"/>
          <w:lang w:val="en-US" w:eastAsia="zh-CN" w:bidi="ar-SA"/>
        </w:rPr>
        <w:object>
          <v:shape id="Picture 1" type="#_x0000_t75" style="height:193.25pt;width:429.65pt;rotation:0f;" o:ole="t" fillcolor="#FFFFFF" filled="f" o:preferrelative="t" stroked="f" coordorigin="0,0" coordsize="21600,21600">
            <v:fill on="f" color2="#FFFFFF" focus="0%"/>
            <v:imagedata gain="65536f" blacklevel="0f" gamma="0" o:title="" r:id="rId9"/>
            <o:lock v:ext="edit" position="f" selection="f" grouping="f" rotation="f" cropping="f" text="f" aspectratio="t"/>
            <w10:wrap type="none"/>
            <w10:anchorlock/>
          </v:shape>
          <o:OLEObject Type="Embed" ProgID="Visio.Drawing.11" ShapeID="Picture 1" DrawAspect="Content" ObjectID="_3" r:id="rId8"/>
        </w:object>
      </w:r>
    </w:p>
    <w:p>
      <w:pPr>
        <w:pStyle w:val="14"/>
        <w:jc w:val="center"/>
      </w:pPr>
    </w:p>
    <w:p>
      <w:pPr>
        <w:pStyle w:val="14"/>
        <w:jc w:val="center"/>
        <w:rPr>
          <w:lang w:eastAsia="zh-CN"/>
        </w:rPr>
      </w:pPr>
      <w:r>
        <w:t>Figure</w:t>
      </w:r>
      <w:r>
        <w:rPr>
          <w:rFonts w:hint="eastAsia"/>
        </w:rPr>
        <w:t xml:space="preserve"> 1</w:t>
      </w:r>
      <w:r>
        <w:rPr>
          <w:rFonts w:hint="eastAsia"/>
          <w:lang w:eastAsia="zh-CN"/>
        </w:rPr>
        <w:t xml:space="preserve"> -</w:t>
      </w:r>
      <w:r>
        <w:t xml:space="preserve"> </w:t>
      </w:r>
      <w:r>
        <w:rPr>
          <w:rFonts w:hint="eastAsia"/>
        </w:rPr>
        <w:t xml:space="preserve">Logical view of </w:t>
      </w:r>
      <w:r>
        <w:t>Argus Pharmacy-Network</w:t>
      </w:r>
      <w:r>
        <w:rPr>
          <w:rFonts w:hint="eastAsia"/>
        </w:rPr>
        <w:t xml:space="preserve"> Development Environment </w:t>
      </w:r>
      <w:r>
        <w:br/>
      </w:r>
    </w:p>
    <w:p>
      <w:pPr>
        <w:jc w:val="center"/>
      </w:pPr>
      <w:r>
        <w:rPr>
          <w:rFonts w:ascii="Times New Roman" w:hAnsi="Times New Roman" w:eastAsia="宋体" w:cs="Times New Roman"/>
          <w:kern w:val="2"/>
          <w:sz w:val="23"/>
          <w:szCs w:val="22"/>
          <w:lang w:val="en-US" w:eastAsia="zh-CN" w:bidi="ar-SA"/>
        </w:rPr>
        <w:object>
          <v:shape id="Picture 2" type="#_x0000_t75" style="height:190.4pt;width:351.95pt;rotation:0f;" o:ole="t" fillcolor="#FFFFFF" filled="f" o:preferrelative="t" stroked="f" coordorigin="0,0" coordsize="21600,21600">
            <v:fill on="f" color2="#FFFFFF" focus="0%"/>
            <v:imagedata gain="65536f" blacklevel="0f" gamma="0" o:title="" r:id="rId11"/>
            <o:lock v:ext="edit" position="f" selection="f" grouping="f" rotation="f" cropping="f" text="f" aspectratio="t"/>
            <w10:wrap type="none"/>
            <w10:anchorlock/>
          </v:shape>
          <o:OLEObject Type="Embed" ProgID="Visio.Drawing.11" ShapeID="Picture 2" DrawAspect="Content" ObjectID="_4" r:id="rId10"/>
        </w:object>
      </w:r>
    </w:p>
    <w:p>
      <w:pPr>
        <w:jc w:val="center"/>
      </w:pPr>
    </w:p>
    <w:p>
      <w:pPr>
        <w:pStyle w:val="14"/>
        <w:jc w:val="center"/>
        <w:rPr>
          <w:lang w:eastAsia="zh-CN"/>
        </w:rPr>
      </w:pPr>
      <w:r>
        <w:t>Figure</w:t>
      </w:r>
      <w:r>
        <w:rPr>
          <w:rFonts w:hint="eastAsia"/>
        </w:rPr>
        <w:t xml:space="preserve"> 2</w:t>
      </w:r>
      <w:r>
        <w:t xml:space="preserve"> </w:t>
      </w:r>
      <w:r>
        <w:rPr>
          <w:rFonts w:hint="eastAsia"/>
          <w:lang w:eastAsia="zh-CN"/>
        </w:rPr>
        <w:t xml:space="preserve">- </w:t>
      </w:r>
      <w:r>
        <w:rPr>
          <w:rFonts w:hint="eastAsia"/>
        </w:rPr>
        <w:t xml:space="preserve">Physical view of </w:t>
      </w:r>
      <w:r>
        <w:t>Argus Pharmacy-Network</w:t>
      </w:r>
      <w:r>
        <w:rPr>
          <w:rFonts w:hint="eastAsia"/>
        </w:rPr>
        <w:t xml:space="preserve"> Development Environment </w:t>
      </w:r>
    </w:p>
    <w:p/>
    <w:p>
      <w:pPr>
        <w:pStyle w:val="4"/>
      </w:pPr>
      <w:bookmarkStart w:id="10" w:name="_Toc382828083"/>
      <w:bookmarkStart w:id="11" w:name="_Toc393794530"/>
      <w:r>
        <w:rPr>
          <w:rFonts w:hint="eastAsia"/>
        </w:rPr>
        <w:t xml:space="preserve">Production </w:t>
      </w:r>
      <w:r>
        <w:t>Environment</w:t>
      </w:r>
      <w:bookmarkEnd w:id="10"/>
      <w:bookmarkEnd w:id="11"/>
    </w:p>
    <w:p>
      <w:r>
        <w:rPr>
          <w:rFonts w:hint="eastAsia"/>
        </w:rPr>
        <w:t xml:space="preserve">The hardware and software setting of </w:t>
      </w:r>
      <w:r>
        <w:rPr>
          <w:rFonts w:hint="eastAsia" w:eastAsia="宋体"/>
        </w:rPr>
        <w:t>production</w:t>
      </w:r>
      <w:r>
        <w:rPr>
          <w:rFonts w:hint="eastAsia"/>
        </w:rPr>
        <w:t xml:space="preserve"> environment are listed as below:</w:t>
      </w:r>
    </w:p>
    <w:p>
      <w:r>
        <w:rPr>
          <w:rFonts w:hint="eastAsia" w:ascii="Times New Roman" w:hAnsi="Times New Roman" w:eastAsia="宋体" w:cs="Times New Roman"/>
          <w:kern w:val="2"/>
          <w:sz w:val="23"/>
          <w:szCs w:val="22"/>
          <w:lang w:val="en-US" w:eastAsia="zh-CN" w:bidi="ar-SA"/>
        </w:rPr>
        <w:pict>
          <v:shape id="图片 22" o:spid="_x0000_s1030" type="#_x0000_t75" style="height:225.1pt;width:249.6pt;rotation:0f;" o:ole="f" fillcolor="#FFFFFF" filled="f" o:preferrelative="t" stroked="f" coordorigin="0,0" coordsize="21600,21600">
            <v:fill on="f" color2="#FFFFFF" focus="0%"/>
            <v:imagedata gain="65536f" blacklevel="0f" gamma="0" o:title="" r:id="rId12"/>
            <o:lock v:ext="edit" position="f" selection="f" grouping="f" rotation="f" cropping="f" text="f" aspectratio="t"/>
            <w10:wrap type="none"/>
            <w10:anchorlock/>
          </v:shape>
        </w:pict>
      </w:r>
    </w:p>
    <w:p>
      <w:pPr>
        <w:pStyle w:val="43"/>
        <w:rPr>
          <w:sz w:val="23"/>
          <w:szCs w:val="23"/>
        </w:rPr>
      </w:pPr>
      <w:bookmarkStart w:id="12" w:name="_Toc382828084"/>
      <w:bookmarkEnd w:id="12"/>
    </w:p>
    <w:p>
      <w:pPr>
        <w:pStyle w:val="43"/>
        <w:pageBreakBefore/>
        <w:rPr>
          <w:sz w:val="23"/>
          <w:szCs w:val="23"/>
        </w:rPr>
      </w:pPr>
    </w:p>
    <w:p>
      <w:pPr>
        <w:pStyle w:val="3"/>
      </w:pPr>
      <w:bookmarkStart w:id="13" w:name="_Toc382828066"/>
      <w:bookmarkStart w:id="14" w:name="_Toc393794531"/>
      <w:r>
        <w:t>Identify Performance Acceptance Criteria</w:t>
      </w:r>
      <w:bookmarkEnd w:id="13"/>
      <w:bookmarkEnd w:id="14"/>
      <w:r>
        <w:t xml:space="preserve"> </w:t>
      </w:r>
    </w:p>
    <w:p>
      <w:pPr>
        <w:ind w:hanging="4"/>
        <w:rPr>
          <w:lang w:bidi="en-US"/>
        </w:rPr>
      </w:pPr>
      <w:r>
        <w:rPr>
          <w:szCs w:val="23"/>
        </w:rPr>
        <w:t>Identify the response time, throughput, and resource utilization g</w:t>
      </w:r>
      <w:r>
        <w:rPr>
          <w:lang w:bidi="en-US"/>
        </w:rPr>
        <w:t xml:space="preserve">oals and constraints. </w:t>
      </w:r>
      <w:r>
        <w:rPr>
          <w:rFonts w:hint="eastAsia"/>
          <w:lang w:bidi="en-US"/>
        </w:rPr>
        <w:t>In Argus system, no</w:t>
      </w:r>
      <w:r>
        <w:rPr>
          <w:lang w:bidi="en-US"/>
        </w:rPr>
        <w:t xml:space="preserve"> specific </w:t>
      </w:r>
      <w:r>
        <w:rPr>
          <w:rFonts w:hint="eastAsia"/>
          <w:lang w:bidi="en-US"/>
        </w:rPr>
        <w:t>performance goals</w:t>
      </w:r>
      <w:r>
        <w:rPr>
          <w:lang w:bidi="en-US"/>
        </w:rPr>
        <w:t xml:space="preserve"> are </w:t>
      </w:r>
      <w:r>
        <w:rPr>
          <w:rFonts w:hint="eastAsia"/>
          <w:lang w:bidi="en-US"/>
        </w:rPr>
        <w:t xml:space="preserve">provided from customers. So we need to </w:t>
      </w:r>
      <w:r>
        <w:rPr>
          <w:lang w:bidi="en-US"/>
        </w:rPr>
        <w:t>determine</w:t>
      </w:r>
      <w:r>
        <w:rPr>
          <w:rFonts w:hint="eastAsia"/>
          <w:lang w:bidi="en-US"/>
        </w:rPr>
        <w:t xml:space="preserve"> it by our own. </w:t>
      </w:r>
    </w:p>
    <w:p>
      <w:pPr>
        <w:rPr>
          <w:lang w:bidi="en-US"/>
        </w:rPr>
      </w:pPr>
      <w:r>
        <w:rPr>
          <w:rFonts w:hint="eastAsia"/>
          <w:lang w:bidi="en-US"/>
        </w:rPr>
        <w:t xml:space="preserve">In Argus, the current reference performance benchmark of response </w:t>
      </w:r>
      <w:r>
        <w:rPr>
          <w:lang w:bidi="en-US"/>
        </w:rPr>
        <w:t>time is</w:t>
      </w:r>
      <w:r>
        <w:rPr>
          <w:rFonts w:hint="eastAsia"/>
          <w:lang w:bidi="en-US"/>
        </w:rPr>
        <w:t xml:space="preserve"> as below:</w:t>
      </w:r>
    </w:p>
    <w:p>
      <w:pPr>
        <w:rPr>
          <w:lang w:bidi="en-US"/>
        </w:rPr>
      </w:pPr>
      <w:r>
        <w:rPr>
          <w:rFonts w:hint="eastAsia" w:eastAsia="PMingLiU"/>
          <w:lang w:eastAsia="zh-TW" w:bidi="en-US"/>
        </w:rPr>
        <w:t>Excellent</w:t>
      </w:r>
      <w:r>
        <w:rPr>
          <w:rFonts w:hint="eastAsia"/>
          <w:lang w:eastAsia="en-US" w:bidi="en-US"/>
        </w:rPr>
        <w:t xml:space="preserve"> (&lt;1s)</w:t>
      </w:r>
      <w:r>
        <w:rPr>
          <w:rFonts w:hint="eastAsia"/>
          <w:lang w:bidi="en-US"/>
        </w:rPr>
        <w:t>;</w:t>
      </w:r>
    </w:p>
    <w:p>
      <w:pPr>
        <w:rPr>
          <w:lang w:bidi="en-US"/>
        </w:rPr>
      </w:pPr>
      <w:r>
        <w:rPr>
          <w:rFonts w:hint="eastAsia"/>
          <w:lang w:eastAsia="en-US" w:bidi="en-US"/>
        </w:rPr>
        <w:t>Good (1s-2s)</w:t>
      </w:r>
      <w:r>
        <w:rPr>
          <w:rFonts w:hint="eastAsia"/>
          <w:lang w:bidi="en-US"/>
        </w:rPr>
        <w:t>;</w:t>
      </w:r>
    </w:p>
    <w:p>
      <w:pPr>
        <w:rPr>
          <w:lang w:bidi="en-US"/>
        </w:rPr>
      </w:pPr>
      <w:r>
        <w:rPr>
          <w:rFonts w:hint="eastAsia"/>
          <w:lang w:eastAsia="en-US" w:bidi="en-US"/>
        </w:rPr>
        <w:t>Acceptable (2s-5s)</w:t>
      </w:r>
      <w:r>
        <w:rPr>
          <w:rFonts w:hint="eastAsia"/>
          <w:lang w:bidi="en-US"/>
        </w:rPr>
        <w:t>, this is the performance acceptance criteria;</w:t>
      </w:r>
    </w:p>
    <w:p>
      <w:pPr>
        <w:rPr>
          <w:lang w:bidi="en-US"/>
        </w:rPr>
      </w:pPr>
      <w:r>
        <w:rPr>
          <w:rFonts w:hint="eastAsia"/>
          <w:lang w:eastAsia="en-US" w:bidi="en-US"/>
        </w:rPr>
        <w:t>Fair (5s-10s)</w:t>
      </w:r>
      <w:r>
        <w:rPr>
          <w:rFonts w:hint="eastAsia"/>
          <w:lang w:bidi="en-US"/>
        </w:rPr>
        <w:t>;</w:t>
      </w:r>
    </w:p>
    <w:p>
      <w:pPr>
        <w:rPr>
          <w:lang w:bidi="en-US"/>
        </w:rPr>
      </w:pPr>
      <w:r>
        <w:rPr>
          <w:rFonts w:hint="eastAsia"/>
          <w:lang w:eastAsia="en-US" w:bidi="en-US"/>
        </w:rPr>
        <w:t>Poor (&gt;10s)</w:t>
      </w:r>
      <w:r>
        <w:rPr>
          <w:rFonts w:hint="eastAsia"/>
          <w:lang w:bidi="en-US"/>
        </w:rPr>
        <w:t xml:space="preserve">, in which Acceptable </w:t>
      </w:r>
      <w:r>
        <w:rPr>
          <w:rFonts w:hint="eastAsia"/>
          <w:lang w:eastAsia="en-US" w:bidi="en-US"/>
        </w:rPr>
        <w:t>(2s-5s)</w:t>
      </w:r>
      <w:r>
        <w:rPr>
          <w:rFonts w:hint="eastAsia"/>
          <w:lang w:bidi="en-US"/>
        </w:rPr>
        <w:t>.</w:t>
      </w:r>
    </w:p>
    <w:p>
      <w:pPr>
        <w:ind w:hanging="4"/>
        <w:rPr>
          <w:rFonts w:eastAsia="宋体"/>
          <w:lang w:bidi="en-US"/>
        </w:rPr>
      </w:pPr>
      <w:r>
        <w:rPr>
          <w:rFonts w:hint="eastAsia"/>
          <w:lang w:bidi="en-US"/>
        </w:rPr>
        <w:t>Our current performance acceptance criteria is as below, which will evolve as more test results can be referenced:</w:t>
      </w:r>
    </w:p>
    <w:p>
      <w:pPr>
        <w:pStyle w:val="40"/>
        <w:numPr>
          <w:ilvl w:val="0"/>
          <w:numId w:val="3"/>
        </w:numPr>
        <w:ind w:firstLineChars="0"/>
        <w:rPr>
          <w:lang w:bidi="en-US"/>
        </w:rPr>
      </w:pPr>
      <w:r>
        <w:rPr>
          <w:rFonts w:hint="eastAsia"/>
          <w:lang w:bidi="en-US"/>
        </w:rPr>
        <w:t xml:space="preserve">Under the normal work load of concurrent user </w:t>
      </w:r>
      <w:r>
        <w:rPr>
          <w:lang w:bidi="en-US"/>
        </w:rPr>
        <w:t>volume</w:t>
      </w:r>
      <w:r>
        <w:rPr>
          <w:rFonts w:hint="eastAsia"/>
          <w:lang w:bidi="en-US"/>
        </w:rPr>
        <w:t xml:space="preserve">, the resource utilization(CPU, memory, Disk IO, etc..) should be less than 80%, the response time of 90% requests should be at "Acceptable" level or </w:t>
      </w:r>
      <w:commentRangeStart w:id="1"/>
      <w:r>
        <w:rPr>
          <w:rFonts w:hint="eastAsia"/>
          <w:lang w:bidi="en-US"/>
        </w:rPr>
        <w:t>better</w:t>
      </w:r>
      <w:commentRangeEnd w:id="1"/>
      <w:r>
        <w:rPr>
          <w:rStyle w:val="36"/>
        </w:rPr>
        <w:commentReference w:id="1"/>
      </w:r>
      <w:r>
        <w:rPr>
          <w:rFonts w:hint="eastAsia"/>
          <w:lang w:bidi="en-US"/>
        </w:rPr>
        <w:t>.</w:t>
      </w:r>
      <w:r>
        <w:rPr>
          <w:rFonts w:hint="eastAsia" w:eastAsia="宋体"/>
          <w:lang w:bidi="en-US"/>
        </w:rPr>
        <w:t xml:space="preserve"> </w:t>
      </w:r>
    </w:p>
    <w:p>
      <w:pPr>
        <w:pStyle w:val="40"/>
        <w:numPr>
          <w:ilvl w:val="0"/>
          <w:numId w:val="3"/>
        </w:numPr>
        <w:ind w:firstLineChars="0"/>
        <w:rPr>
          <w:lang w:bidi="en-US"/>
        </w:rPr>
      </w:pPr>
      <w:r>
        <w:rPr>
          <w:rFonts w:hint="eastAsia"/>
          <w:lang w:bidi="en-US"/>
        </w:rPr>
        <w:t>No key action is worse than "Acceptable" level.</w:t>
      </w:r>
    </w:p>
    <w:p>
      <w:pPr>
        <w:rPr>
          <w:rFonts w:eastAsia="宋体"/>
          <w:szCs w:val="23"/>
        </w:rPr>
      </w:pPr>
      <w:r>
        <w:rPr>
          <w:szCs w:val="23"/>
        </w:rPr>
        <w:t xml:space="preserve">Additionally, </w:t>
      </w:r>
      <w:commentRangeStart w:id="2"/>
      <w:r>
        <w:rPr>
          <w:szCs w:val="23"/>
        </w:rPr>
        <w:t>identify project success criteria that may not be captured by those goals and constraints;</w:t>
      </w:r>
      <w:commentRangeEnd w:id="2"/>
      <w:r>
        <w:rPr>
          <w:rStyle w:val="36"/>
        </w:rPr>
        <w:commentReference w:id="2"/>
      </w:r>
      <w:r>
        <w:rPr>
          <w:szCs w:val="23"/>
        </w:rPr>
        <w:t xml:space="preserve"> </w:t>
      </w:r>
      <w:r>
        <w:rPr>
          <w:rFonts w:hint="eastAsia" w:eastAsia="宋体"/>
          <w:szCs w:val="23"/>
        </w:rPr>
        <w:t>If</w:t>
      </w:r>
      <w:r>
        <w:rPr>
          <w:rFonts w:hint="eastAsia"/>
          <w:szCs w:val="23"/>
        </w:rPr>
        <w:t xml:space="preserve"> test result is out of acceptance criteria, </w:t>
      </w:r>
      <w:r>
        <w:rPr>
          <w:szCs w:val="23"/>
        </w:rPr>
        <w:t>using performance tests</w:t>
      </w:r>
      <w:r>
        <w:rPr>
          <w:rFonts w:hint="eastAsia"/>
          <w:szCs w:val="23"/>
        </w:rPr>
        <w:t xml:space="preserve">, you </w:t>
      </w:r>
      <w:r>
        <w:rPr>
          <w:rFonts w:hint="eastAsia" w:eastAsia="宋体"/>
          <w:szCs w:val="23"/>
        </w:rPr>
        <w:t>can</w:t>
      </w:r>
      <w:r>
        <w:rPr>
          <w:rFonts w:hint="eastAsia"/>
          <w:szCs w:val="23"/>
        </w:rPr>
        <w:t xml:space="preserve"> get</w:t>
      </w:r>
      <w:r>
        <w:rPr>
          <w:szCs w:val="23"/>
        </w:rPr>
        <w:t xml:space="preserve"> to evaluate what combination of configuration settings will result in the most desirable performance characteristics</w:t>
      </w:r>
      <w:r>
        <w:rPr>
          <w:rFonts w:hint="eastAsia"/>
          <w:szCs w:val="23"/>
        </w:rPr>
        <w:t>.</w:t>
      </w:r>
      <w:r>
        <w:rPr>
          <w:rFonts w:hint="eastAsia" w:eastAsia="宋体"/>
          <w:szCs w:val="23"/>
        </w:rPr>
        <w:t xml:space="preserve"> It helps us to c</w:t>
      </w:r>
      <w:r>
        <w:rPr>
          <w:rFonts w:hint="eastAsia"/>
          <w:szCs w:val="23"/>
        </w:rPr>
        <w:t xml:space="preserve">onfig test </w:t>
      </w:r>
      <w:r>
        <w:rPr>
          <w:szCs w:val="23"/>
        </w:rPr>
        <w:t>environment</w:t>
      </w:r>
      <w:r>
        <w:rPr>
          <w:rFonts w:hint="eastAsia"/>
          <w:szCs w:val="23"/>
        </w:rPr>
        <w:t xml:space="preserve"> as the settings to make test result up to acceprance criteria.</w:t>
      </w:r>
      <w:r>
        <w:rPr>
          <w:rFonts w:hint="eastAsia" w:eastAsia="宋体"/>
          <w:szCs w:val="23"/>
        </w:rPr>
        <w:t xml:space="preserve"> </w:t>
      </w:r>
      <w:r>
        <w:rPr>
          <w:rFonts w:eastAsia="宋体"/>
          <w:szCs w:val="23"/>
        </w:rPr>
        <w:t>T</w:t>
      </w:r>
      <w:r>
        <w:rPr>
          <w:rFonts w:hint="eastAsia" w:eastAsia="宋体"/>
          <w:szCs w:val="23"/>
        </w:rPr>
        <w:t>he project is still successful.</w:t>
      </w:r>
    </w:p>
    <w:p>
      <w:pPr>
        <w:pStyle w:val="3"/>
        <w:rPr>
          <w:rFonts w:eastAsia="宋体"/>
        </w:rPr>
      </w:pPr>
      <w:bookmarkStart w:id="15" w:name="_Toc382828067"/>
      <w:bookmarkStart w:id="16" w:name="_Toc393794532"/>
      <w:r>
        <w:t>Plan and Design Tests</w:t>
      </w:r>
      <w:bookmarkEnd w:id="15"/>
      <w:bookmarkEnd w:id="16"/>
    </w:p>
    <w:p>
      <w:pPr>
        <w:rPr>
          <w:rFonts w:eastAsia="宋体"/>
        </w:rPr>
      </w:pPr>
      <w:r>
        <w:rPr>
          <w:rFonts w:hint="eastAsia" w:eastAsia="宋体"/>
        </w:rPr>
        <w:t>I</w:t>
      </w:r>
      <w:r>
        <w:t xml:space="preserve">dentify key scenarios, determine variability among representative users and how to simulate that variability, define test data, and establish metrics to be collected. Consolidate this information into one or more models of system usage to be implemented, executed, and analyzed. </w:t>
      </w:r>
      <w:r>
        <w:rPr>
          <w:rFonts w:hint="eastAsia" w:eastAsia="宋体"/>
        </w:rPr>
        <w:t>It</w:t>
      </w:r>
      <w:r>
        <w:rPr>
          <w:rFonts w:hint="eastAsia"/>
        </w:rPr>
        <w:t xml:space="preserve"> includes Key scenario &amp; navigation path</w:t>
      </w:r>
      <w:r>
        <w:rPr>
          <w:rFonts w:hint="eastAsia" w:eastAsia="宋体"/>
        </w:rPr>
        <w:t>/User delay/</w:t>
      </w:r>
      <w:r>
        <w:rPr>
          <w:rFonts w:eastAsia="宋体"/>
        </w:rPr>
        <w:t>…</w:t>
      </w:r>
      <w:r>
        <w:rPr>
          <w:rStyle w:val="36"/>
        </w:rPr>
        <w:commentReference w:id="3"/>
      </w:r>
    </w:p>
    <w:p>
      <w:pPr>
        <w:rPr>
          <w:rFonts w:eastAsia="宋体"/>
        </w:rPr>
      </w:pPr>
    </w:p>
    <w:p>
      <w:pPr>
        <w:pStyle w:val="4"/>
        <w:rPr>
          <w:rFonts w:eastAsia="宋体"/>
          <w:kern w:val="0"/>
        </w:rPr>
      </w:pPr>
      <w:bookmarkStart w:id="17" w:name="_Performance_requirement_survey"/>
      <w:bookmarkEnd w:id="17"/>
      <w:bookmarkStart w:id="18" w:name="_Toc393794533"/>
      <w:r>
        <w:rPr>
          <w:kern w:val="0"/>
        </w:rPr>
        <w:t>Performance requirement</w:t>
      </w:r>
      <w:r>
        <w:rPr>
          <w:rFonts w:hint="eastAsia" w:eastAsia="宋体"/>
          <w:kern w:val="0"/>
        </w:rPr>
        <w:t xml:space="preserve"> survey</w:t>
      </w:r>
      <w:bookmarkEnd w:id="18"/>
    </w:p>
    <w:p>
      <w:pPr>
        <w:rPr>
          <w:kern w:val="0"/>
        </w:rPr>
      </w:pPr>
      <w:r>
        <w:rPr>
          <w:kern w:val="0"/>
        </w:rPr>
        <w:t>Before performance testing, a performance requirement survey must be made for the team to get to know better about what is the volume of the user the application may have, how much data the database table may contain</w:t>
      </w:r>
      <w:r>
        <w:rPr>
          <w:rFonts w:hint="eastAsia"/>
          <w:kern w:val="0"/>
        </w:rPr>
        <w:t>, general distribution of key business scenarios</w:t>
      </w:r>
      <w:r>
        <w:rPr>
          <w:kern w:val="0"/>
        </w:rPr>
        <w:t xml:space="preserve"> …etc,</w:t>
      </w:r>
      <w:r>
        <w:rPr>
          <w:rFonts w:hint="eastAsia" w:eastAsia="宋体"/>
          <w:kern w:val="0"/>
        </w:rPr>
        <w:t xml:space="preserve"> it is used to </w:t>
      </w:r>
      <w:r>
        <w:rPr>
          <w:rFonts w:hint="eastAsia" w:eastAsia="宋体"/>
        </w:rPr>
        <w:t>f</w:t>
      </w:r>
      <w:r>
        <w:rPr>
          <w:kern w:val="0"/>
        </w:rPr>
        <w:t>ollow the template to facilitate the performance survey.</w:t>
      </w:r>
    </w:p>
    <w:p>
      <w:pPr>
        <w:rPr>
          <w:rFonts w:eastAsia="宋体"/>
        </w:rPr>
      </w:pPr>
      <w:r>
        <w:rPr>
          <w:rFonts w:ascii="Times New Roman" w:hAnsi="Times New Roman" w:eastAsia="宋体" w:cs="Times New Roman"/>
          <w:kern w:val="2"/>
          <w:sz w:val="23"/>
          <w:szCs w:val="22"/>
          <w:lang w:val="en-US" w:eastAsia="zh-CN" w:bidi="ar-SA"/>
        </w:rPr>
        <w:object>
          <v:shape id="Picture 3" type="#_x0000_t75" style="height:66.3pt;width:103.75pt;rotation:0f;" o:ole="t" fillcolor="#FFFFFF" filled="f" o:preferrelative="t" stroked="f" coordorigin="0,0" coordsize="21600,21600">
            <v:fill on="f" color2="#FFFFFF" focus="0%"/>
            <v:imagedata gain="65536f" blacklevel="0f" gamma="0" o:title="" r:id="rId14"/>
            <o:lock v:ext="edit" position="f" selection="f" grouping="f" rotation="f" cropping="f" text="f" aspectratio="t"/>
            <w10:wrap type="none"/>
            <w10:anchorlock/>
          </v:shape>
          <o:OLEObject Type="Embed" ProgID="Word.Document.8" ShapeID="Picture 3" DrawAspect="Icon" ObjectID="_6" r:id="rId13"/>
        </w:object>
      </w:r>
      <w:r>
        <w:rPr>
          <w:rFonts w:hint="eastAsia"/>
        </w:rPr>
        <w:t xml:space="preserve"> </w:t>
      </w:r>
    </w:p>
    <w:p>
      <w:pPr>
        <w:pStyle w:val="4"/>
        <w:rPr>
          <w:rFonts w:eastAsia="宋体"/>
        </w:rPr>
      </w:pPr>
      <w:bookmarkStart w:id="19" w:name="_Toc393794534"/>
      <w:r>
        <w:rPr>
          <w:rFonts w:hint="eastAsia"/>
        </w:rPr>
        <w:t>Key scenario &amp; navigation path</w:t>
      </w:r>
      <w:bookmarkEnd w:id="19"/>
      <w:r>
        <w:t xml:space="preserve"> </w:t>
      </w:r>
    </w:p>
    <w:p>
      <w:pPr>
        <w:rPr>
          <w:rFonts w:eastAsia="宋体"/>
        </w:rPr>
      </w:pPr>
      <w:r>
        <w:rPr>
          <w:rFonts w:hint="eastAsia"/>
        </w:rPr>
        <w:t xml:space="preserve">The following doc describes </w:t>
      </w:r>
      <w:r>
        <w:t xml:space="preserve">the </w:t>
      </w:r>
      <w:r>
        <w:rPr>
          <w:rFonts w:hint="eastAsia"/>
        </w:rPr>
        <w:t xml:space="preserve">key scenarios &amp; </w:t>
      </w:r>
      <w:r>
        <w:t xml:space="preserve">workload </w:t>
      </w:r>
      <w:r>
        <w:rPr>
          <w:rFonts w:hint="eastAsia"/>
        </w:rPr>
        <w:t>characterization</w:t>
      </w:r>
      <w:r>
        <w:t xml:space="preserve"> to be used for </w:t>
      </w:r>
      <w:r>
        <w:rPr>
          <w:rFonts w:hint="eastAsia"/>
        </w:rPr>
        <w:t>evaluating</w:t>
      </w:r>
      <w:r>
        <w:t xml:space="preserve"> the</w:t>
      </w:r>
      <w:r>
        <w:rPr>
          <w:rFonts w:hint="eastAsia"/>
        </w:rPr>
        <w:t xml:space="preserve"> performance of</w:t>
      </w:r>
      <w:r>
        <w:t xml:space="preserve"> </w:t>
      </w:r>
      <w:r>
        <w:rPr>
          <w:rFonts w:hint="eastAsia"/>
        </w:rPr>
        <w:t xml:space="preserve">Argus Pricing Option </w:t>
      </w:r>
      <w:r>
        <w:t>system</w:t>
      </w:r>
      <w:r>
        <w:rPr>
          <w:rFonts w:hint="eastAsia"/>
        </w:rPr>
        <w:t xml:space="preserve">. </w:t>
      </w:r>
      <w:r>
        <w:t>The more accurately users are modeled, the more reliable performance test results will be.</w:t>
      </w:r>
      <w:r>
        <w:rPr>
          <w:rFonts w:hint="eastAsia"/>
        </w:rPr>
        <w:t xml:space="preserve"> The workload is estimated by the Argus team, provided in form of </w:t>
      </w:r>
      <w:r>
        <w:rPr>
          <w:rFonts w:hint="eastAsia" w:eastAsia="宋体"/>
        </w:rPr>
        <w:t xml:space="preserve">above </w:t>
      </w:r>
      <w:r>
        <w:fldChar w:fldCharType="begin"/>
      </w:r>
      <w:r>
        <w:instrText xml:space="preserve">HYPERLINK  \l "_Performance_requirement_survey" </w:instrText>
      </w:r>
      <w:r>
        <w:fldChar w:fldCharType="separate"/>
      </w:r>
      <w:r>
        <w:rPr>
          <w:rStyle w:val="34"/>
        </w:rPr>
        <w:t>Performance requirement survey</w:t>
      </w:r>
      <w:r>
        <w:fldChar w:fldCharType="end"/>
      </w:r>
      <w:r>
        <w:rPr>
          <w:rFonts w:hint="eastAsia" w:eastAsia="宋体"/>
        </w:rPr>
        <w:t>.</w:t>
      </w:r>
    </w:p>
    <w:p/>
    <w:p>
      <w:bookmarkStart w:id="20" w:name="_MON_1454332310"/>
      <w:bookmarkEnd w:id="20"/>
      <w:r>
        <w:rPr>
          <w:rFonts w:ascii="Times New Roman" w:hAnsi="Times New Roman" w:eastAsia="宋体" w:cs="Times New Roman"/>
          <w:kern w:val="2"/>
          <w:sz w:val="23"/>
          <w:szCs w:val="22"/>
          <w:lang w:val="en-US" w:eastAsia="zh-CN" w:bidi="ar-SA"/>
        </w:rPr>
        <w:object>
          <v:shape id="Picture 4" type="#_x0000_t75" style="height:55.9pt;width:76.25pt;rotation:0f;" o:ole="t" fillcolor="#FFFFFF" filled="f" o:preferrelative="t" stroked="f" coordorigin="0,0" coordsize="21600,21600">
            <v:fill on="f" color2="#FFFFFF" focus="0%"/>
            <v:imagedata gain="65536f" blacklevel="0f" gamma="0" o:title="" r:id="rId16"/>
            <o:lock v:ext="edit" position="f" selection="f" grouping="f" rotation="f" cropping="f" text="f" aspectratio="t"/>
            <w10:wrap type="none"/>
            <w10:anchorlock/>
          </v:shape>
          <o:OLEObject Type="Embed" ProgID="Word.Document.12" ShapeID="Picture 4" DrawAspect="Icon" ObjectID="_7" r:id="rId15"/>
        </w:object>
      </w:r>
    </w:p>
    <w:p>
      <w:pPr>
        <w:rPr>
          <w:rFonts w:eastAsia="宋体"/>
        </w:rPr>
      </w:pPr>
    </w:p>
    <w:p>
      <w:pPr>
        <w:pStyle w:val="4"/>
      </w:pPr>
      <w:bookmarkStart w:id="21" w:name="_Toc393794535"/>
      <w:r>
        <w:rPr>
          <w:rFonts w:hint="eastAsia"/>
        </w:rPr>
        <w:t>Delay Time</w:t>
      </w:r>
      <w:bookmarkEnd w:id="21"/>
    </w:p>
    <w:p>
      <w:pPr>
        <w:rPr>
          <w:rFonts w:eastAsia="宋体"/>
        </w:rPr>
      </w:pPr>
      <w:r>
        <w:rPr>
          <w:rFonts w:hint="eastAsia" w:eastAsia="宋体"/>
        </w:rPr>
        <w:t>I</w:t>
      </w:r>
      <w:r>
        <w:rPr>
          <w:rFonts w:hint="eastAsia"/>
        </w:rPr>
        <w:t xml:space="preserve">dentify user delay </w:t>
      </w:r>
      <w:r>
        <w:t>time</w:t>
      </w:r>
      <w:r>
        <w:rPr>
          <w:rFonts w:hint="eastAsia"/>
        </w:rPr>
        <w:t xml:space="preserve">. </w:t>
      </w:r>
      <w:r>
        <w:t xml:space="preserve">The more accurately users are modeled, the more reliable performance test results will be. One frequently overlooked aspect of accurate user modeling is </w:t>
      </w:r>
      <w:commentRangeStart w:id="4"/>
      <w:r>
        <w:t>the modeling of user delays</w:t>
      </w:r>
      <w:commentRangeEnd w:id="4"/>
      <w:r>
        <w:rPr>
          <w:rStyle w:val="36"/>
        </w:rPr>
        <w:commentReference w:id="4"/>
      </w:r>
      <w:r>
        <w:t xml:space="preserve">. </w:t>
      </w:r>
      <w:r>
        <w:rPr>
          <w:rFonts w:hint="eastAsia" w:eastAsia="宋体"/>
        </w:rPr>
        <w:t xml:space="preserve">Below are some modeld user delays, In </w:t>
      </w:r>
      <w:r>
        <w:rPr>
          <w:rFonts w:eastAsia="宋体"/>
        </w:rPr>
        <w:t>practice</w:t>
      </w:r>
      <w:r>
        <w:rPr>
          <w:rFonts w:hint="eastAsia" w:eastAsia="宋体"/>
        </w:rPr>
        <w:t xml:space="preserve"> we use item 3 in performance test:</w:t>
      </w:r>
    </w:p>
    <w:p>
      <w:pPr>
        <w:pStyle w:val="40"/>
        <w:numPr>
          <w:ilvl w:val="0"/>
          <w:numId w:val="4"/>
        </w:numPr>
        <w:ind w:firstLineChars="0"/>
        <w:rPr>
          <w:rFonts w:eastAsia="宋体"/>
          <w:color w:val="000000"/>
          <w:szCs w:val="21"/>
        </w:rPr>
      </w:pPr>
      <w:r>
        <w:rPr>
          <w:rFonts w:hint="eastAsia" w:eastAsia="宋体"/>
        </w:rPr>
        <w:t xml:space="preserve">Real delay time: In theory, it is </w:t>
      </w:r>
      <w:r>
        <w:t xml:space="preserve">more accurate </w:t>
      </w:r>
      <w:r>
        <w:rPr>
          <w:rFonts w:hint="eastAsia" w:eastAsia="宋体"/>
        </w:rPr>
        <w:t xml:space="preserve">using real delay time according to user actual behavior on production, but it is hard to collect this information by production log. </w:t>
      </w:r>
    </w:p>
    <w:p>
      <w:pPr>
        <w:pStyle w:val="40"/>
        <w:numPr>
          <w:ilvl w:val="0"/>
          <w:numId w:val="4"/>
        </w:numPr>
        <w:ind w:firstLineChars="0"/>
        <w:rPr>
          <w:rStyle w:val="54"/>
          <w:rFonts w:eastAsia="宋体"/>
          <w:color w:val="000000"/>
          <w:szCs w:val="21"/>
        </w:rPr>
      </w:pPr>
      <w:r>
        <w:rPr>
          <w:rFonts w:hint="eastAsia" w:eastAsia="宋体"/>
        </w:rPr>
        <w:t xml:space="preserve">Generated delay time: Most </w:t>
      </w:r>
      <w:r>
        <w:rPr>
          <w:rFonts w:hint="eastAsia" w:eastAsia="宋体"/>
          <w:color w:val="000000"/>
          <w:szCs w:val="21"/>
        </w:rPr>
        <w:t xml:space="preserve">of the record tools can generate delay time according to user real waiting time during record time. It </w:t>
      </w:r>
      <w:r>
        <w:rPr>
          <w:rStyle w:val="53"/>
          <w:rFonts w:hint="eastAsia" w:eastAsia="宋体"/>
        </w:rPr>
        <w:t>will generate delay time</w:t>
      </w:r>
      <w:r>
        <w:rPr>
          <w:rStyle w:val="53"/>
        </w:rPr>
        <w:t xml:space="preserve"> </w:t>
      </w:r>
      <w:r>
        <w:rPr>
          <w:rStyle w:val="54"/>
        </w:rPr>
        <w:t>automatic</w:t>
      </w:r>
      <w:r>
        <w:rPr>
          <w:rStyle w:val="54"/>
          <w:rFonts w:hint="eastAsia" w:eastAsia="宋体"/>
        </w:rPr>
        <w:t>ally</w:t>
      </w:r>
      <w:r>
        <w:rPr>
          <w:rStyle w:val="53"/>
        </w:rPr>
        <w:t xml:space="preserve"> </w:t>
      </w:r>
      <w:r>
        <w:rPr>
          <w:rStyle w:val="54"/>
        </w:rPr>
        <w:t>reference</w:t>
      </w:r>
      <w:r>
        <w:rPr>
          <w:rStyle w:val="53"/>
        </w:rPr>
        <w:t xml:space="preserve"> </w:t>
      </w:r>
      <w:r>
        <w:rPr>
          <w:rStyle w:val="54"/>
        </w:rPr>
        <w:t>record</w:t>
      </w:r>
      <w:r>
        <w:rPr>
          <w:rStyle w:val="53"/>
        </w:rPr>
        <w:t xml:space="preserve"> </w:t>
      </w:r>
      <w:r>
        <w:rPr>
          <w:rStyle w:val="54"/>
        </w:rPr>
        <w:t>delay time</w:t>
      </w:r>
      <w:r>
        <w:rPr>
          <w:rStyle w:val="54"/>
          <w:rFonts w:hint="eastAsia" w:eastAsia="宋体"/>
        </w:rPr>
        <w:t xml:space="preserve">. </w:t>
      </w:r>
      <w:r>
        <w:t xml:space="preserve">If you want to have each thread pause for the same amount of time </w:t>
      </w:r>
      <w:r>
        <w:rPr>
          <w:rFonts w:hint="eastAsia" w:eastAsia="宋体"/>
        </w:rPr>
        <w:t>for the</w:t>
      </w:r>
      <w:r>
        <w:t xml:space="preserve"> request, use this timer.</w:t>
      </w:r>
    </w:p>
    <w:p>
      <w:pPr>
        <w:pStyle w:val="40"/>
        <w:numPr>
          <w:ilvl w:val="0"/>
          <w:numId w:val="4"/>
        </w:numPr>
        <w:ind w:firstLineChars="0"/>
        <w:rPr>
          <w:rFonts w:eastAsia="宋体"/>
          <w:color w:val="000000"/>
          <w:szCs w:val="21"/>
        </w:rPr>
      </w:pPr>
      <w:r>
        <w:t xml:space="preserve">Gaussian Random </w:t>
      </w:r>
      <w:r>
        <w:rPr>
          <w:rFonts w:hint="eastAsia" w:eastAsia="宋体"/>
        </w:rPr>
        <w:t>delay t</w:t>
      </w:r>
      <w:r>
        <w:t>ime</w:t>
      </w:r>
      <w:r>
        <w:rPr>
          <w:rFonts w:hint="eastAsia" w:eastAsia="宋体"/>
        </w:rPr>
        <w:t xml:space="preserve">: </w:t>
      </w:r>
      <w:r>
        <w:t xml:space="preserve">This timer pauses each thread request for a random amount of time, with most of the time intervals ocurring near a particular value. </w:t>
      </w:r>
      <w:r>
        <w:rPr>
          <w:rFonts w:hint="eastAsia" w:eastAsia="宋体"/>
        </w:rPr>
        <w:t>T</w:t>
      </w:r>
      <w:r>
        <w:t>he variation around constant offset has a gaussian curve distribution.</w:t>
      </w:r>
      <w:r>
        <w:rPr>
          <w:rFonts w:hint="eastAsia" w:eastAsia="宋体"/>
        </w:rPr>
        <w:t xml:space="preserve"> It is more  </w:t>
      </w:r>
      <w:r>
        <w:t>reliable</w:t>
      </w:r>
      <w:r>
        <w:rPr>
          <w:rFonts w:hint="eastAsia" w:eastAsia="宋体"/>
        </w:rPr>
        <w:t xml:space="preserve"> as real world. (</w:t>
      </w:r>
      <w:r>
        <w:rPr>
          <w:rFonts w:eastAsia="宋体"/>
        </w:rPr>
        <w:t>Y</w:t>
      </w:r>
      <w:r>
        <w:rPr>
          <w:rFonts w:hint="eastAsia" w:eastAsia="宋体"/>
        </w:rPr>
        <w:t>ou can get the particular value through method 2)).</w:t>
      </w:r>
    </w:p>
    <w:p>
      <w:pPr>
        <w:rPr>
          <w:rFonts w:eastAsia="宋体"/>
        </w:rPr>
      </w:pPr>
      <w:r>
        <w:rPr>
          <w:rFonts w:hint="eastAsia" w:eastAsia="宋体"/>
        </w:rPr>
        <w:t>How to Use Jmeter to define delay time, r</w:t>
      </w:r>
      <w:r>
        <w:rPr>
          <w:rFonts w:hint="eastAsia"/>
        </w:rPr>
        <w:t>efer to（</w:t>
      </w:r>
      <w:r>
        <w:fldChar w:fldCharType="begin"/>
      </w:r>
      <w:r>
        <w:instrText xml:space="preserve">HYPERLINK  \l "_Think_Time_-" </w:instrText>
      </w:r>
      <w:r>
        <w:fldChar w:fldCharType="separate"/>
      </w:r>
      <w:r>
        <w:t>Think Time - Add Gaussian Random Timer</w:t>
      </w:r>
      <w:r>
        <w:fldChar w:fldCharType="end"/>
      </w:r>
      <w:r>
        <w:rPr>
          <w:rFonts w:hint="eastAsia"/>
        </w:rPr>
        <w:t>）</w:t>
      </w:r>
      <w:r>
        <w:rPr>
          <w:rFonts w:hint="eastAsia" w:eastAsia="宋体"/>
        </w:rPr>
        <w:t>.</w:t>
      </w:r>
    </w:p>
    <w:p>
      <w:pPr>
        <w:ind w:left="460" w:leftChars="200"/>
        <w:rPr>
          <w:rFonts w:eastAsia="宋体"/>
          <w:color w:val="000000"/>
          <w:szCs w:val="21"/>
        </w:rPr>
      </w:pPr>
    </w:p>
    <w:p>
      <w:pPr>
        <w:pStyle w:val="4"/>
        <w:rPr>
          <w:rFonts w:eastAsia="宋体"/>
        </w:rPr>
      </w:pPr>
      <w:bookmarkStart w:id="22" w:name="_Toc393794536"/>
      <w:r>
        <w:t xml:space="preserve">Determining </w:t>
      </w:r>
      <w:r>
        <w:rPr>
          <w:rFonts w:hint="eastAsia" w:eastAsia="宋体"/>
        </w:rPr>
        <w:t>Test</w:t>
      </w:r>
      <w:r>
        <w:t xml:space="preserve"> Data </w:t>
      </w:r>
      <w:r>
        <w:rPr>
          <w:rFonts w:hint="eastAsia" w:eastAsia="宋体"/>
        </w:rPr>
        <w:t xml:space="preserve">to complete </w:t>
      </w:r>
      <w:r>
        <w:rPr>
          <w:rFonts w:hint="eastAsia"/>
        </w:rPr>
        <w:t>Key scenario</w:t>
      </w:r>
      <w:r>
        <w:rPr>
          <w:rFonts w:hint="eastAsia" w:eastAsia="宋体"/>
        </w:rPr>
        <w:t>s</w:t>
      </w:r>
      <w:bookmarkEnd w:id="22"/>
    </w:p>
    <w:p>
      <w:pPr>
        <w:rPr>
          <w:rFonts w:eastAsia="宋体"/>
        </w:rPr>
      </w:pPr>
      <w:r>
        <w:t xml:space="preserve">Once you have a list of key scenarios, you will need to determine </w:t>
      </w:r>
      <w:r>
        <w:rPr>
          <w:rFonts w:hint="eastAsia" w:eastAsia="宋体"/>
        </w:rPr>
        <w:t xml:space="preserve">test data for </w:t>
      </w:r>
      <w:r>
        <w:t xml:space="preserve">users </w:t>
      </w:r>
      <w:r>
        <w:rPr>
          <w:rFonts w:hint="eastAsia" w:eastAsia="宋体"/>
        </w:rPr>
        <w:t xml:space="preserve">to </w:t>
      </w:r>
      <w:r>
        <w:t>actually accomplish the tasks or activities related to those scenarios</w:t>
      </w:r>
      <w:r>
        <w:rPr>
          <w:rFonts w:hint="eastAsia" w:eastAsia="宋体"/>
        </w:rPr>
        <w:t xml:space="preserve">. </w:t>
      </w:r>
      <w:r>
        <w:t xml:space="preserve">The more accurately </w:t>
      </w:r>
      <w:r>
        <w:rPr>
          <w:rFonts w:hint="eastAsia" w:eastAsia="宋体"/>
        </w:rPr>
        <w:t>test data</w:t>
      </w:r>
      <w:r>
        <w:t xml:space="preserve"> are modeled, the more reliable performance test results will be. </w:t>
      </w:r>
      <w:r>
        <w:rPr>
          <w:rFonts w:hint="eastAsia" w:eastAsia="宋体"/>
        </w:rPr>
        <w:t xml:space="preserve">Design test data for each scenario according to performance </w:t>
      </w:r>
      <w:r>
        <w:rPr>
          <w:rFonts w:eastAsia="宋体"/>
        </w:rPr>
        <w:t>requirement</w:t>
      </w:r>
      <w:r>
        <w:rPr>
          <w:rFonts w:hint="eastAsia" w:eastAsia="宋体"/>
        </w:rPr>
        <w:t>. Never</w:t>
      </w:r>
      <w:r>
        <w:t xml:space="preserve"> overlooked aspect of accurate user modeling is the modeling of </w:t>
      </w:r>
      <w:r>
        <w:rPr>
          <w:rFonts w:hint="eastAsia" w:eastAsia="宋体"/>
        </w:rPr>
        <w:t>Test</w:t>
      </w:r>
      <w:r>
        <w:t xml:space="preserve"> Data.</w:t>
      </w:r>
      <w:r>
        <w:rPr>
          <w:rFonts w:hint="eastAsia" w:eastAsia="宋体"/>
        </w:rPr>
        <w:t xml:space="preserve"> Or you will get optimistic or pessimism result. </w:t>
      </w:r>
    </w:p>
    <w:tbl>
      <w:tblPr>
        <w:tblStyle w:val="38"/>
        <w:tblW w:w="7260" w:type="dxa"/>
        <w:tblInd w:w="95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48"/>
        <w:gridCol w:w="3102"/>
        <w:gridCol w:w="1627"/>
        <w:gridCol w:w="118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8" w:hRule="atLeast"/>
        </w:trPr>
        <w:tc>
          <w:tcPr>
            <w:tcW w:w="1348" w:type="dxa"/>
            <w:tcBorders>
              <w:top w:val="single" w:color="auto" w:sz="4" w:space="0"/>
              <w:left w:val="single" w:color="auto" w:sz="4" w:space="0"/>
              <w:bottom w:val="single" w:color="auto" w:sz="4" w:space="0"/>
              <w:right w:val="single" w:color="auto" w:sz="4" w:space="0"/>
            </w:tcBorders>
            <w:shd w:val="clear" w:color="000000" w:fill="B6DDE8"/>
            <w:vAlign w:val="center"/>
          </w:tcPr>
          <w:p>
            <w:pPr>
              <w:ind w:firstLine="0"/>
              <w:rPr>
                <w:rFonts w:ascii="Cambria" w:hAnsi="Cambria" w:cs="宋体"/>
                <w:color w:val="000000"/>
              </w:rPr>
            </w:pPr>
            <w:r>
              <w:rPr>
                <w:rFonts w:ascii="Cambria" w:hAnsi="Cambria" w:cs="宋体"/>
                <w:color w:val="000000"/>
              </w:rPr>
              <w:t xml:space="preserve">Application </w:t>
            </w:r>
          </w:p>
        </w:tc>
        <w:tc>
          <w:tcPr>
            <w:tcW w:w="3102" w:type="dxa"/>
            <w:tcBorders>
              <w:top w:val="single" w:color="auto" w:sz="4" w:space="0"/>
              <w:left w:val="nil"/>
              <w:bottom w:val="single" w:color="auto" w:sz="4" w:space="0"/>
              <w:right w:val="single" w:color="auto" w:sz="4" w:space="0"/>
            </w:tcBorders>
            <w:shd w:val="clear" w:color="000000" w:fill="B6DDE8"/>
            <w:vAlign w:val="center"/>
          </w:tcPr>
          <w:p>
            <w:pPr>
              <w:jc w:val="center"/>
              <w:rPr>
                <w:rFonts w:ascii="Cambria" w:hAnsi="Cambria" w:cs="宋体"/>
                <w:color w:val="000000"/>
              </w:rPr>
            </w:pPr>
            <w:r>
              <w:rPr>
                <w:rFonts w:ascii="Cambria" w:hAnsi="Cambria" w:cs="宋体"/>
                <w:color w:val="000000"/>
              </w:rPr>
              <w:t>Scenario</w:t>
            </w:r>
          </w:p>
        </w:tc>
        <w:tc>
          <w:tcPr>
            <w:tcW w:w="1627" w:type="dxa"/>
            <w:tcBorders>
              <w:top w:val="single" w:color="auto" w:sz="4" w:space="0"/>
              <w:left w:val="nil"/>
              <w:bottom w:val="single" w:color="auto" w:sz="4" w:space="0"/>
              <w:right w:val="single" w:color="auto" w:sz="4" w:space="0"/>
            </w:tcBorders>
            <w:shd w:val="clear" w:color="000000" w:fill="B6DDE8"/>
            <w:vAlign w:val="center"/>
          </w:tcPr>
          <w:p>
            <w:pPr>
              <w:jc w:val="center"/>
              <w:rPr>
                <w:rFonts w:ascii="Cambria" w:hAnsi="Cambria" w:cs="宋体"/>
                <w:color w:val="000000"/>
              </w:rPr>
            </w:pPr>
            <w:r>
              <w:rPr>
                <w:rFonts w:ascii="Cambria" w:hAnsi="Cambria" w:cs="宋体"/>
                <w:color w:val="000000"/>
              </w:rPr>
              <w:t>Data size</w:t>
            </w:r>
            <w:r>
              <w:rPr>
                <w:rFonts w:hint="eastAsia" w:ascii="Cambria" w:hAnsi="Cambria" w:cs="宋体"/>
                <w:color w:val="000000"/>
              </w:rPr>
              <w:t>(general)</w:t>
            </w:r>
          </w:p>
        </w:tc>
        <w:tc>
          <w:tcPr>
            <w:tcW w:w="1183" w:type="dxa"/>
            <w:tcBorders>
              <w:top w:val="single" w:color="auto" w:sz="4" w:space="0"/>
              <w:left w:val="nil"/>
              <w:bottom w:val="single" w:color="auto" w:sz="4" w:space="0"/>
              <w:right w:val="single" w:color="auto" w:sz="4" w:space="0"/>
            </w:tcBorders>
            <w:shd w:val="clear" w:color="000000" w:fill="B6DDE8"/>
            <w:vAlign w:val="top"/>
          </w:tcPr>
          <w:p>
            <w:pPr>
              <w:jc w:val="center"/>
              <w:rPr>
                <w:rFonts w:ascii="Cambria" w:hAnsi="Cambria" w:cs="宋体"/>
                <w:color w:val="000000"/>
              </w:rPr>
            </w:pPr>
            <w:r>
              <w:rPr>
                <w:rFonts w:hint="eastAsia" w:ascii="Cambria" w:hAnsi="Cambria" w:cs="宋体"/>
                <w:color w:val="000000"/>
              </w:rPr>
              <w:t>Data size(Max)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55" w:hRule="atLeast"/>
        </w:trPr>
        <w:tc>
          <w:tcPr>
            <w:tcW w:w="1348" w:type="dxa"/>
            <w:vMerge w:val="restart"/>
            <w:tcBorders>
              <w:top w:val="nil"/>
              <w:left w:val="single" w:color="auto" w:sz="4" w:space="0"/>
              <w:bottom w:val="single" w:color="000000" w:sz="4" w:space="0"/>
              <w:right w:val="single" w:color="auto" w:sz="4" w:space="0"/>
            </w:tcBorders>
            <w:shd w:val="clear" w:color="000000" w:fill="EAF1DD"/>
            <w:vAlign w:val="center"/>
          </w:tcPr>
          <w:p>
            <w:pPr>
              <w:ind w:firstLine="0"/>
              <w:rPr>
                <w:rFonts w:ascii="Cambria" w:hAnsi="Cambria" w:cs="宋体"/>
                <w:color w:val="000000"/>
                <w:sz w:val="22"/>
              </w:rPr>
            </w:pPr>
            <w:r>
              <w:rPr>
                <w:rFonts w:ascii="Cambria" w:hAnsi="Cambria" w:cs="宋体"/>
                <w:color w:val="000000"/>
                <w:sz w:val="22"/>
              </w:rPr>
              <w:t>Drug List</w:t>
            </w:r>
          </w:p>
        </w:tc>
        <w:tc>
          <w:tcPr>
            <w:tcW w:w="3102" w:type="dxa"/>
            <w:tcBorders>
              <w:top w:val="nil"/>
              <w:left w:val="nil"/>
              <w:bottom w:val="single" w:color="auto" w:sz="4" w:space="0"/>
              <w:right w:val="single" w:color="auto" w:sz="4" w:space="0"/>
            </w:tcBorders>
            <w:shd w:val="clear" w:color="000000" w:fill="EAF1DD"/>
            <w:vAlign w:val="bottom"/>
          </w:tcPr>
          <w:p>
            <w:pPr>
              <w:rPr>
                <w:rFonts w:ascii="Cambria" w:hAnsi="Cambria" w:cs="宋体"/>
                <w:color w:val="000000"/>
                <w:sz w:val="22"/>
              </w:rPr>
            </w:pPr>
            <w:r>
              <w:rPr>
                <w:rFonts w:ascii="Cambria" w:hAnsi="Cambria" w:cs="宋体"/>
                <w:color w:val="000000"/>
                <w:sz w:val="22"/>
              </w:rPr>
              <w:t>Drug list search result</w:t>
            </w:r>
          </w:p>
        </w:tc>
        <w:tc>
          <w:tcPr>
            <w:tcW w:w="1627" w:type="dxa"/>
            <w:tcBorders>
              <w:top w:val="nil"/>
              <w:left w:val="nil"/>
              <w:bottom w:val="single" w:color="auto" w:sz="4" w:space="0"/>
              <w:right w:val="single" w:color="auto" w:sz="4" w:space="0"/>
            </w:tcBorders>
            <w:shd w:val="clear" w:color="000000" w:fill="EAF1DD"/>
            <w:vAlign w:val="bottom"/>
          </w:tcPr>
          <w:p>
            <w:pPr>
              <w:rPr>
                <w:rFonts w:ascii="Cambria" w:hAnsi="Cambria" w:cs="宋体"/>
                <w:color w:val="000000"/>
                <w:sz w:val="22"/>
              </w:rPr>
            </w:pPr>
          </w:p>
        </w:tc>
        <w:tc>
          <w:tcPr>
            <w:tcW w:w="1183" w:type="dxa"/>
            <w:tcBorders>
              <w:top w:val="nil"/>
              <w:left w:val="nil"/>
              <w:bottom w:val="single" w:color="auto" w:sz="4" w:space="0"/>
              <w:right w:val="single" w:color="auto" w:sz="4" w:space="0"/>
            </w:tcBorders>
            <w:shd w:val="clear" w:color="000000" w:fill="EAF1DD"/>
            <w:vAlign w:val="top"/>
          </w:tcPr>
          <w:p>
            <w:pPr>
              <w:rPr>
                <w:rFonts w:ascii="Cambria" w:hAnsi="Cambria" w:eastAsia="宋体" w:cs="宋体"/>
                <w:color w:val="000000"/>
                <w:sz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55" w:hRule="atLeast"/>
        </w:trPr>
        <w:tc>
          <w:tcPr>
            <w:tcW w:w="1348" w:type="dxa"/>
            <w:vMerge w:val="continue"/>
            <w:tcBorders>
              <w:top w:val="nil"/>
              <w:left w:val="single" w:color="auto" w:sz="4" w:space="0"/>
              <w:bottom w:val="single" w:color="000000" w:sz="4" w:space="0"/>
              <w:right w:val="single" w:color="auto" w:sz="4" w:space="0"/>
            </w:tcBorders>
            <w:shd w:val="clear" w:color="auto" w:fill="auto"/>
            <w:vAlign w:val="center"/>
          </w:tcPr>
          <w:p>
            <w:pPr>
              <w:rPr>
                <w:rFonts w:ascii="Cambria" w:hAnsi="Cambria" w:cs="宋体"/>
                <w:color w:val="000000"/>
                <w:sz w:val="22"/>
              </w:rPr>
            </w:pPr>
          </w:p>
        </w:tc>
        <w:tc>
          <w:tcPr>
            <w:tcW w:w="3102" w:type="dxa"/>
            <w:tcBorders>
              <w:top w:val="nil"/>
              <w:left w:val="nil"/>
              <w:bottom w:val="single" w:color="auto" w:sz="4" w:space="0"/>
              <w:right w:val="single" w:color="auto" w:sz="4" w:space="0"/>
            </w:tcBorders>
            <w:shd w:val="clear" w:color="000000" w:fill="EAF1DD"/>
            <w:vAlign w:val="bottom"/>
          </w:tcPr>
          <w:p>
            <w:pPr>
              <w:rPr>
                <w:rFonts w:ascii="Cambria" w:hAnsi="Cambria" w:cs="宋体"/>
                <w:color w:val="000000"/>
                <w:sz w:val="22"/>
              </w:rPr>
            </w:pPr>
            <w:r>
              <w:rPr>
                <w:rFonts w:ascii="Cambria" w:hAnsi="Cambria" w:cs="宋体"/>
                <w:color w:val="000000"/>
                <w:sz w:val="22"/>
              </w:rPr>
              <w:t>Drug list entry search result</w:t>
            </w:r>
          </w:p>
        </w:tc>
        <w:tc>
          <w:tcPr>
            <w:tcW w:w="1627" w:type="dxa"/>
            <w:tcBorders>
              <w:top w:val="nil"/>
              <w:left w:val="nil"/>
              <w:bottom w:val="single" w:color="auto" w:sz="4" w:space="0"/>
              <w:right w:val="single" w:color="auto" w:sz="4" w:space="0"/>
            </w:tcBorders>
            <w:shd w:val="clear" w:color="000000" w:fill="EAF1DD"/>
            <w:vAlign w:val="bottom"/>
          </w:tcPr>
          <w:p>
            <w:pPr>
              <w:rPr>
                <w:rFonts w:ascii="Cambria" w:hAnsi="Cambria" w:cs="宋体"/>
                <w:color w:val="000000"/>
                <w:sz w:val="22"/>
              </w:rPr>
            </w:pPr>
          </w:p>
        </w:tc>
        <w:tc>
          <w:tcPr>
            <w:tcW w:w="1183" w:type="dxa"/>
            <w:tcBorders>
              <w:top w:val="nil"/>
              <w:left w:val="nil"/>
              <w:bottom w:val="single" w:color="auto" w:sz="4" w:space="0"/>
              <w:right w:val="single" w:color="auto" w:sz="4" w:space="0"/>
            </w:tcBorders>
            <w:shd w:val="clear" w:color="000000" w:fill="EAF1DD"/>
            <w:vAlign w:val="top"/>
          </w:tcPr>
          <w:p>
            <w:pPr>
              <w:rPr>
                <w:rFonts w:ascii="Cambria" w:hAnsi="Cambria" w:eastAsia="宋体" w:cs="宋体"/>
                <w:color w:val="000000"/>
                <w:sz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55" w:hRule="atLeast"/>
        </w:trPr>
        <w:tc>
          <w:tcPr>
            <w:tcW w:w="1348" w:type="dxa"/>
            <w:vMerge w:val="continue"/>
            <w:tcBorders>
              <w:top w:val="nil"/>
              <w:left w:val="single" w:color="auto" w:sz="4" w:space="0"/>
              <w:bottom w:val="single" w:color="000000" w:sz="4" w:space="0"/>
              <w:right w:val="single" w:color="auto" w:sz="4" w:space="0"/>
            </w:tcBorders>
            <w:shd w:val="clear" w:color="auto" w:fill="auto"/>
            <w:vAlign w:val="center"/>
          </w:tcPr>
          <w:p>
            <w:pPr>
              <w:rPr>
                <w:rFonts w:ascii="Cambria" w:hAnsi="Cambria" w:cs="宋体"/>
                <w:color w:val="000000"/>
                <w:sz w:val="22"/>
              </w:rPr>
            </w:pPr>
          </w:p>
        </w:tc>
        <w:tc>
          <w:tcPr>
            <w:tcW w:w="3102" w:type="dxa"/>
            <w:tcBorders>
              <w:top w:val="nil"/>
              <w:left w:val="nil"/>
              <w:bottom w:val="single" w:color="auto" w:sz="4" w:space="0"/>
              <w:right w:val="single" w:color="auto" w:sz="4" w:space="0"/>
            </w:tcBorders>
            <w:shd w:val="clear" w:color="000000" w:fill="EAF1DD"/>
            <w:vAlign w:val="bottom"/>
          </w:tcPr>
          <w:p>
            <w:pPr>
              <w:rPr>
                <w:rFonts w:ascii="Cambria" w:hAnsi="Cambria" w:cs="宋体"/>
                <w:color w:val="000000"/>
                <w:sz w:val="22"/>
              </w:rPr>
            </w:pPr>
            <w:r>
              <w:rPr>
                <w:rFonts w:ascii="Cambria" w:hAnsi="Cambria" w:cs="宋体"/>
                <w:color w:val="000000"/>
                <w:sz w:val="22"/>
              </w:rPr>
              <w:t>Drug list details -- entries tab</w:t>
            </w:r>
          </w:p>
        </w:tc>
        <w:tc>
          <w:tcPr>
            <w:tcW w:w="1627" w:type="dxa"/>
            <w:tcBorders>
              <w:top w:val="nil"/>
              <w:left w:val="nil"/>
              <w:bottom w:val="single" w:color="auto" w:sz="4" w:space="0"/>
              <w:right w:val="single" w:color="auto" w:sz="4" w:space="0"/>
            </w:tcBorders>
            <w:shd w:val="clear" w:color="000000" w:fill="EAF1DD"/>
            <w:vAlign w:val="bottom"/>
          </w:tcPr>
          <w:p>
            <w:pPr>
              <w:rPr>
                <w:rFonts w:ascii="Cambria" w:hAnsi="Cambria" w:cs="宋体"/>
                <w:color w:val="000000"/>
                <w:sz w:val="22"/>
              </w:rPr>
            </w:pPr>
            <w:r>
              <w:rPr>
                <w:rFonts w:hint="eastAsia" w:ascii="宋体" w:hAnsi="宋体" w:eastAsia="宋体" w:cs="宋体"/>
                <w:color w:val="000000"/>
                <w:sz w:val="22"/>
              </w:rPr>
              <w:t>20　</w:t>
            </w:r>
          </w:p>
        </w:tc>
        <w:tc>
          <w:tcPr>
            <w:tcW w:w="1183" w:type="dxa"/>
            <w:tcBorders>
              <w:top w:val="nil"/>
              <w:left w:val="nil"/>
              <w:bottom w:val="single" w:color="auto" w:sz="4" w:space="0"/>
              <w:right w:val="single" w:color="auto" w:sz="4" w:space="0"/>
            </w:tcBorders>
            <w:shd w:val="clear" w:color="000000" w:fill="EAF1DD"/>
            <w:vAlign w:val="top"/>
          </w:tcPr>
          <w:p>
            <w:pPr>
              <w:rPr>
                <w:rFonts w:hint="eastAsia" w:ascii="Cambria" w:hAnsi="Cambria" w:eastAsia="宋体" w:cs="宋体"/>
                <w:color w:val="000000"/>
                <w:sz w:val="22"/>
              </w:rPr>
            </w:pPr>
          </w:p>
          <w:p>
            <w:pPr>
              <w:ind w:firstLine="0"/>
              <w:rPr>
                <w:rFonts w:ascii="Cambria" w:hAnsi="Cambria" w:eastAsia="宋体" w:cs="宋体"/>
                <w:color w:val="000000"/>
                <w:sz w:val="22"/>
              </w:rPr>
            </w:pPr>
            <w:r>
              <w:rPr>
                <w:rFonts w:hint="eastAsia" w:ascii="Cambria" w:hAnsi="Cambria" w:eastAsia="宋体" w:cs="宋体"/>
                <w:color w:val="000000"/>
                <w:sz w:val="22"/>
              </w:rPr>
              <w:t>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55" w:hRule="atLeast"/>
        </w:trPr>
        <w:tc>
          <w:tcPr>
            <w:tcW w:w="1348" w:type="dxa"/>
            <w:vMerge w:val="continue"/>
            <w:tcBorders>
              <w:top w:val="nil"/>
              <w:left w:val="single" w:color="auto" w:sz="4" w:space="0"/>
              <w:bottom w:val="single" w:color="000000" w:sz="4" w:space="0"/>
              <w:right w:val="single" w:color="auto" w:sz="4" w:space="0"/>
            </w:tcBorders>
            <w:shd w:val="clear" w:color="auto" w:fill="auto"/>
            <w:vAlign w:val="center"/>
          </w:tcPr>
          <w:p>
            <w:pPr>
              <w:rPr>
                <w:rFonts w:ascii="Cambria" w:hAnsi="Cambria" w:cs="宋体"/>
                <w:color w:val="000000"/>
                <w:sz w:val="22"/>
              </w:rPr>
            </w:pPr>
          </w:p>
        </w:tc>
        <w:tc>
          <w:tcPr>
            <w:tcW w:w="3102" w:type="dxa"/>
            <w:tcBorders>
              <w:top w:val="nil"/>
              <w:left w:val="nil"/>
              <w:bottom w:val="single" w:color="auto" w:sz="4" w:space="0"/>
              <w:right w:val="single" w:color="auto" w:sz="4" w:space="0"/>
            </w:tcBorders>
            <w:shd w:val="clear" w:color="000000" w:fill="EAF1DD"/>
            <w:vAlign w:val="bottom"/>
          </w:tcPr>
          <w:p>
            <w:pPr>
              <w:rPr>
                <w:rFonts w:ascii="Cambria" w:hAnsi="Cambria" w:cs="宋体"/>
                <w:color w:val="000000"/>
                <w:sz w:val="22"/>
              </w:rPr>
            </w:pPr>
            <w:r>
              <w:rPr>
                <w:rFonts w:ascii="Cambria" w:hAnsi="Cambria" w:cs="宋体"/>
                <w:color w:val="000000"/>
                <w:sz w:val="22"/>
              </w:rPr>
              <w:t>Drug  list mass change search result</w:t>
            </w:r>
          </w:p>
        </w:tc>
        <w:tc>
          <w:tcPr>
            <w:tcW w:w="1627" w:type="dxa"/>
            <w:tcBorders>
              <w:top w:val="nil"/>
              <w:left w:val="nil"/>
              <w:bottom w:val="single" w:color="auto" w:sz="4" w:space="0"/>
              <w:right w:val="single" w:color="auto" w:sz="4" w:space="0"/>
            </w:tcBorders>
            <w:shd w:val="clear" w:color="000000" w:fill="EAF1DD"/>
            <w:vAlign w:val="bottom"/>
          </w:tcPr>
          <w:p>
            <w:pPr>
              <w:rPr>
                <w:rFonts w:ascii="Cambria" w:hAnsi="Cambria" w:cs="宋体"/>
                <w:color w:val="000000"/>
                <w:sz w:val="22"/>
              </w:rPr>
            </w:pPr>
          </w:p>
        </w:tc>
        <w:tc>
          <w:tcPr>
            <w:tcW w:w="1183" w:type="dxa"/>
            <w:tcBorders>
              <w:top w:val="nil"/>
              <w:left w:val="nil"/>
              <w:bottom w:val="single" w:color="auto" w:sz="4" w:space="0"/>
              <w:right w:val="single" w:color="auto" w:sz="4" w:space="0"/>
            </w:tcBorders>
            <w:shd w:val="clear" w:color="000000" w:fill="EAF1DD"/>
            <w:vAlign w:val="top"/>
          </w:tcPr>
          <w:p>
            <w:pPr>
              <w:rPr>
                <w:rFonts w:ascii="Cambria" w:hAnsi="Cambria" w:eastAsia="宋体" w:cs="宋体"/>
                <w:color w:val="000000"/>
                <w:sz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55" w:hRule="atLeast"/>
        </w:trPr>
        <w:tc>
          <w:tcPr>
            <w:tcW w:w="1348" w:type="dxa"/>
            <w:vMerge w:val="continue"/>
            <w:tcBorders>
              <w:top w:val="nil"/>
              <w:left w:val="single" w:color="auto" w:sz="4" w:space="0"/>
              <w:bottom w:val="single" w:color="000000" w:sz="4" w:space="0"/>
              <w:right w:val="single" w:color="auto" w:sz="4" w:space="0"/>
            </w:tcBorders>
            <w:shd w:val="clear" w:color="auto" w:fill="auto"/>
            <w:vAlign w:val="center"/>
          </w:tcPr>
          <w:p>
            <w:pPr>
              <w:rPr>
                <w:rFonts w:ascii="Cambria" w:hAnsi="Cambria" w:cs="宋体"/>
                <w:color w:val="000000"/>
                <w:sz w:val="22"/>
              </w:rPr>
            </w:pPr>
          </w:p>
        </w:tc>
        <w:tc>
          <w:tcPr>
            <w:tcW w:w="3102" w:type="dxa"/>
            <w:tcBorders>
              <w:top w:val="nil"/>
              <w:left w:val="nil"/>
              <w:bottom w:val="single" w:color="auto" w:sz="4" w:space="0"/>
              <w:right w:val="single" w:color="auto" w:sz="4" w:space="0"/>
            </w:tcBorders>
            <w:shd w:val="clear" w:color="000000" w:fill="EAF1DD"/>
            <w:vAlign w:val="bottom"/>
          </w:tcPr>
          <w:p>
            <w:pPr>
              <w:rPr>
                <w:rFonts w:ascii="Cambria" w:hAnsi="Cambria" w:cs="宋体"/>
                <w:color w:val="000000"/>
                <w:sz w:val="22"/>
              </w:rPr>
            </w:pPr>
            <w:r>
              <w:rPr>
                <w:rFonts w:ascii="Cambria" w:hAnsi="Cambria" w:cs="宋体"/>
                <w:color w:val="000000"/>
                <w:sz w:val="22"/>
              </w:rPr>
              <w:t>Drug  list mass change -- Entries tab</w:t>
            </w:r>
          </w:p>
        </w:tc>
        <w:tc>
          <w:tcPr>
            <w:tcW w:w="1627" w:type="dxa"/>
            <w:tcBorders>
              <w:top w:val="nil"/>
              <w:left w:val="nil"/>
              <w:bottom w:val="single" w:color="auto" w:sz="4" w:space="0"/>
              <w:right w:val="single" w:color="auto" w:sz="4" w:space="0"/>
            </w:tcBorders>
            <w:shd w:val="clear" w:color="000000" w:fill="EAF1DD"/>
            <w:vAlign w:val="bottom"/>
          </w:tcPr>
          <w:p>
            <w:pPr>
              <w:rPr>
                <w:rFonts w:ascii="Cambria" w:hAnsi="Cambria" w:cs="宋体"/>
                <w:color w:val="000000"/>
                <w:sz w:val="22"/>
              </w:rPr>
            </w:pPr>
            <w:r>
              <w:rPr>
                <w:rFonts w:hint="eastAsia" w:ascii="宋体" w:hAnsi="宋体" w:eastAsia="宋体" w:cs="宋体"/>
                <w:color w:val="000000"/>
                <w:sz w:val="22"/>
              </w:rPr>
              <w:t>　</w:t>
            </w:r>
          </w:p>
        </w:tc>
        <w:tc>
          <w:tcPr>
            <w:tcW w:w="1183" w:type="dxa"/>
            <w:tcBorders>
              <w:top w:val="nil"/>
              <w:left w:val="nil"/>
              <w:bottom w:val="single" w:color="auto" w:sz="4" w:space="0"/>
              <w:right w:val="single" w:color="auto" w:sz="4" w:space="0"/>
            </w:tcBorders>
            <w:shd w:val="clear" w:color="000000" w:fill="EAF1DD"/>
            <w:vAlign w:val="top"/>
          </w:tcPr>
          <w:p>
            <w:pPr>
              <w:rPr>
                <w:rFonts w:ascii="Cambria" w:hAnsi="Cambria" w:eastAsia="宋体" w:cs="宋体"/>
                <w:color w:val="000000"/>
                <w:sz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55" w:hRule="atLeast"/>
        </w:trPr>
        <w:tc>
          <w:tcPr>
            <w:tcW w:w="1348" w:type="dxa"/>
            <w:vMerge w:val="continue"/>
            <w:tcBorders>
              <w:top w:val="nil"/>
              <w:left w:val="single" w:color="auto" w:sz="4" w:space="0"/>
              <w:bottom w:val="single" w:color="000000" w:sz="4" w:space="0"/>
              <w:right w:val="single" w:color="auto" w:sz="4" w:space="0"/>
            </w:tcBorders>
            <w:shd w:val="clear" w:color="auto" w:fill="auto"/>
            <w:vAlign w:val="center"/>
          </w:tcPr>
          <w:p>
            <w:pPr>
              <w:rPr>
                <w:rFonts w:ascii="Cambria" w:hAnsi="Cambria" w:cs="宋体"/>
                <w:color w:val="000000"/>
                <w:sz w:val="22"/>
              </w:rPr>
            </w:pPr>
          </w:p>
        </w:tc>
        <w:tc>
          <w:tcPr>
            <w:tcW w:w="3102" w:type="dxa"/>
            <w:tcBorders>
              <w:top w:val="nil"/>
              <w:left w:val="nil"/>
              <w:bottom w:val="single" w:color="auto" w:sz="4" w:space="0"/>
              <w:right w:val="single" w:color="auto" w:sz="4" w:space="0"/>
            </w:tcBorders>
            <w:shd w:val="clear" w:color="000000" w:fill="EAF1DD"/>
            <w:vAlign w:val="bottom"/>
          </w:tcPr>
          <w:p>
            <w:pPr>
              <w:rPr>
                <w:rFonts w:ascii="Cambria" w:hAnsi="Cambria" w:cs="宋体"/>
                <w:color w:val="000000"/>
                <w:sz w:val="22"/>
              </w:rPr>
            </w:pPr>
            <w:r>
              <w:rPr>
                <w:rFonts w:ascii="Cambria" w:hAnsi="Cambria" w:cs="宋体"/>
                <w:color w:val="000000"/>
                <w:sz w:val="22"/>
              </w:rPr>
              <w:t>Drug  list mass change -- Criteria tab</w:t>
            </w:r>
          </w:p>
        </w:tc>
        <w:tc>
          <w:tcPr>
            <w:tcW w:w="1627" w:type="dxa"/>
            <w:tcBorders>
              <w:top w:val="nil"/>
              <w:left w:val="nil"/>
              <w:bottom w:val="single" w:color="auto" w:sz="4" w:space="0"/>
              <w:right w:val="single" w:color="auto" w:sz="4" w:space="0"/>
            </w:tcBorders>
            <w:shd w:val="clear" w:color="000000" w:fill="EAF1DD"/>
            <w:vAlign w:val="bottom"/>
          </w:tcPr>
          <w:p>
            <w:pPr>
              <w:rPr>
                <w:rFonts w:ascii="Cambria" w:hAnsi="Cambria" w:cs="宋体"/>
                <w:color w:val="000000"/>
                <w:sz w:val="22"/>
              </w:rPr>
            </w:pPr>
          </w:p>
        </w:tc>
        <w:tc>
          <w:tcPr>
            <w:tcW w:w="1183" w:type="dxa"/>
            <w:tcBorders>
              <w:top w:val="nil"/>
              <w:left w:val="nil"/>
              <w:bottom w:val="single" w:color="auto" w:sz="4" w:space="0"/>
              <w:right w:val="single" w:color="auto" w:sz="4" w:space="0"/>
            </w:tcBorders>
            <w:shd w:val="clear" w:color="000000" w:fill="EAF1DD"/>
            <w:vAlign w:val="top"/>
          </w:tcPr>
          <w:p>
            <w:pPr>
              <w:rPr>
                <w:rFonts w:ascii="Cambria" w:hAnsi="Cambria" w:eastAsia="宋体" w:cs="宋体"/>
                <w:color w:val="000000"/>
                <w:sz w:val="22"/>
              </w:rPr>
            </w:pPr>
          </w:p>
        </w:tc>
      </w:tr>
    </w:tbl>
    <w:p>
      <w:pPr>
        <w:rPr>
          <w:rFonts w:eastAsia="宋体"/>
        </w:rPr>
      </w:pPr>
      <w:r>
        <w:rPr>
          <w:rFonts w:eastAsia="宋体"/>
        </w:rPr>
        <w:t>A</w:t>
      </w:r>
      <w:r>
        <w:rPr>
          <w:rFonts w:hint="eastAsia" w:eastAsia="宋体"/>
        </w:rPr>
        <w:t xml:space="preserve">s above, one drug list </w:t>
      </w:r>
      <w:r>
        <w:rPr>
          <w:rFonts w:eastAsia="宋体"/>
        </w:rPr>
        <w:t>component</w:t>
      </w:r>
      <w:r>
        <w:rPr>
          <w:rFonts w:hint="eastAsia" w:eastAsia="宋体"/>
        </w:rPr>
        <w:t xml:space="preserve"> </w:t>
      </w:r>
      <w:r>
        <w:rPr>
          <w:rFonts w:eastAsia="宋体"/>
        </w:rPr>
        <w:t>has</w:t>
      </w:r>
      <w:r>
        <w:rPr>
          <w:rFonts w:hint="eastAsia" w:eastAsia="宋体"/>
        </w:rPr>
        <w:t xml:space="preserve"> 20 entries generally, so design test drug list </w:t>
      </w:r>
      <w:r>
        <w:rPr>
          <w:rFonts w:eastAsia="宋体"/>
        </w:rPr>
        <w:t>components</w:t>
      </w:r>
      <w:r>
        <w:rPr>
          <w:rFonts w:hint="eastAsia" w:eastAsia="宋体"/>
        </w:rPr>
        <w:t xml:space="preserve"> with about 20 entries generally will lead to </w:t>
      </w:r>
      <w:r>
        <w:rPr>
          <w:rFonts w:hint="eastAsia"/>
        </w:rPr>
        <w:t>appropriate test result</w:t>
      </w:r>
      <w:r>
        <w:rPr>
          <w:rFonts w:hint="eastAsia" w:eastAsia="宋体"/>
        </w:rPr>
        <w:t xml:space="preserve">. </w:t>
      </w:r>
      <w:r>
        <w:rPr>
          <w:rFonts w:eastAsia="宋体"/>
        </w:rPr>
        <w:t>I</w:t>
      </w:r>
      <w:r>
        <w:rPr>
          <w:rFonts w:hint="eastAsia" w:eastAsia="宋体"/>
        </w:rPr>
        <w:t xml:space="preserve">n this case, if you design test data just with 2 or 3 entries, you might get more optimistic result. </w:t>
      </w:r>
    </w:p>
    <w:p>
      <w:pPr>
        <w:rPr>
          <w:rFonts w:eastAsia="宋体"/>
        </w:rPr>
      </w:pPr>
      <w:r>
        <w:rPr>
          <w:rFonts w:hint="eastAsia" w:eastAsia="宋体"/>
        </w:rPr>
        <w:t xml:space="preserve">One drug list </w:t>
      </w:r>
      <w:r>
        <w:rPr>
          <w:rFonts w:eastAsia="宋体"/>
        </w:rPr>
        <w:t>component</w:t>
      </w:r>
      <w:r>
        <w:rPr>
          <w:rFonts w:hint="eastAsia" w:eastAsia="宋体"/>
        </w:rPr>
        <w:t xml:space="preserve"> can have max 100 entries, so design several components with 100 entries, which will be used in stress test.</w:t>
      </w:r>
    </w:p>
    <w:p>
      <w:pPr>
        <w:rPr>
          <w:rFonts w:eastAsia="宋体"/>
        </w:rPr>
      </w:pPr>
      <w:r>
        <w:rPr>
          <w:rFonts w:hint="eastAsia" w:eastAsia="宋体"/>
        </w:rPr>
        <w:t>In practice, note below tips:</w:t>
      </w:r>
    </w:p>
    <w:p>
      <w:pPr>
        <w:rPr>
          <w:rFonts w:eastAsia="宋体"/>
        </w:rPr>
      </w:pPr>
      <w:r>
        <w:rPr>
          <w:rFonts w:hint="eastAsia" w:eastAsia="宋体"/>
        </w:rPr>
        <w:t xml:space="preserve">1. </w:t>
      </w:r>
      <w:r>
        <w:rPr>
          <w:rFonts w:eastAsia="宋体"/>
        </w:rPr>
        <w:t xml:space="preserve">Create </w:t>
      </w:r>
      <w:r>
        <w:rPr>
          <w:rFonts w:hint="eastAsia" w:eastAsia="宋体"/>
        </w:rPr>
        <w:t xml:space="preserve">a new customer set, which will be used only for application </w:t>
      </w:r>
      <w:r>
        <w:rPr>
          <w:rFonts w:eastAsia="宋体"/>
        </w:rPr>
        <w:t>performance</w:t>
      </w:r>
      <w:r>
        <w:rPr>
          <w:rFonts w:hint="eastAsia" w:eastAsia="宋体"/>
        </w:rPr>
        <w:t xml:space="preserve"> test.</w:t>
      </w:r>
    </w:p>
    <w:p>
      <w:pPr>
        <w:rPr>
          <w:rFonts w:eastAsia="宋体"/>
        </w:rPr>
      </w:pPr>
      <w:r>
        <w:rPr>
          <w:rFonts w:hint="eastAsia" w:eastAsia="宋体"/>
        </w:rPr>
        <w:t xml:space="preserve">2. </w:t>
      </w:r>
      <w:r>
        <w:rPr>
          <w:rFonts w:eastAsia="宋体"/>
        </w:rPr>
        <w:t xml:space="preserve">Create </w:t>
      </w:r>
      <w:r>
        <w:rPr>
          <w:rFonts w:hint="eastAsia" w:eastAsia="宋体"/>
        </w:rPr>
        <w:t xml:space="preserve">independent </w:t>
      </w:r>
      <w:r>
        <w:rPr>
          <w:rFonts w:eastAsia="宋体"/>
        </w:rPr>
        <w:t>component</w:t>
      </w:r>
      <w:r>
        <w:rPr>
          <w:rFonts w:hint="eastAsia" w:eastAsia="宋体"/>
        </w:rPr>
        <w:t xml:space="preserve">s </w:t>
      </w:r>
      <w:r>
        <w:rPr>
          <w:rFonts w:eastAsia="宋体"/>
        </w:rPr>
        <w:t>for</w:t>
      </w:r>
      <w:r>
        <w:rPr>
          <w:rFonts w:hint="eastAsia" w:eastAsia="宋体"/>
        </w:rPr>
        <w:t xml:space="preserve"> each</w:t>
      </w:r>
      <w:r>
        <w:rPr>
          <w:rFonts w:eastAsia="宋体"/>
        </w:rPr>
        <w:t xml:space="preserve"> </w:t>
      </w:r>
      <w:r>
        <w:rPr>
          <w:rFonts w:hint="eastAsia" w:eastAsia="宋体"/>
        </w:rPr>
        <w:t xml:space="preserve">scenario, </w:t>
      </w:r>
      <w:r>
        <w:rPr>
          <w:rFonts w:eastAsia="宋体"/>
        </w:rPr>
        <w:t>view</w:t>
      </w:r>
      <w:r>
        <w:rPr>
          <w:rFonts w:hint="eastAsia" w:eastAsia="宋体"/>
        </w:rPr>
        <w:t>/update/delete/</w:t>
      </w:r>
      <w:r>
        <w:rPr>
          <w:rFonts w:eastAsia="宋体"/>
        </w:rPr>
        <w:t>…</w:t>
      </w:r>
    </w:p>
    <w:p>
      <w:pPr>
        <w:rPr>
          <w:rFonts w:eastAsia="宋体"/>
        </w:rPr>
      </w:pPr>
      <w:r>
        <w:rPr>
          <w:rFonts w:hint="eastAsia" w:eastAsia="宋体"/>
        </w:rPr>
        <w:t xml:space="preserve">3. When recording script, you just select one data item for each scenario to record. Do not use the same data to </w:t>
      </w:r>
      <w:r>
        <w:rPr>
          <w:rFonts w:eastAsia="宋体"/>
        </w:rPr>
        <w:t>isolat</w:t>
      </w:r>
      <w:r>
        <w:rPr>
          <w:rFonts w:hint="eastAsia" w:eastAsia="宋体"/>
        </w:rPr>
        <w:t xml:space="preserve">e the impact.  </w:t>
      </w:r>
    </w:p>
    <w:p>
      <w:r>
        <w:rPr>
          <w:rFonts w:hint="eastAsia" w:eastAsia="宋体"/>
        </w:rPr>
        <w:t xml:space="preserve">4. I </w:t>
      </w:r>
      <w:r>
        <w:rPr>
          <w:rFonts w:eastAsia="宋体"/>
        </w:rPr>
        <w:t>Argus</w:t>
      </w:r>
      <w:r>
        <w:rPr>
          <w:rFonts w:hint="eastAsia" w:eastAsia="宋体"/>
        </w:rPr>
        <w:t xml:space="preserve"> project, we found add /delete script only run successfully when test data contain the same number of entries. So record Add entry operation with Delete entry operation, to make sure the number of entries</w:t>
      </w:r>
      <w:r>
        <w:rPr>
          <w:rFonts w:eastAsia="宋体"/>
        </w:rPr>
        <w:t xml:space="preserve"> stay</w:t>
      </w:r>
      <w:r>
        <w:rPr>
          <w:rFonts w:hint="eastAsia" w:eastAsia="宋体"/>
        </w:rPr>
        <w:t xml:space="preserve">s same as </w:t>
      </w:r>
      <w:r>
        <w:rPr>
          <w:rFonts w:eastAsia="宋体"/>
        </w:rPr>
        <w:t>original</w:t>
      </w:r>
      <w:r>
        <w:rPr>
          <w:rFonts w:hint="eastAsia" w:eastAsia="宋体"/>
        </w:rPr>
        <w:t xml:space="preserve"> time. I There might have many reasons. One is the id of add/delete/save button get changed after 1 entries added successfully, another one is the validation </w:t>
      </w:r>
      <w:r>
        <w:rPr>
          <w:rFonts w:eastAsia="宋体"/>
        </w:rPr>
        <w:t>cannot</w:t>
      </w:r>
      <w:r>
        <w:rPr>
          <w:rFonts w:hint="eastAsia" w:eastAsia="宋体"/>
        </w:rPr>
        <w:t xml:space="preserve"> be fitted if adding another entry after 1 entries added successfully.  So record Add operation with Delete operation to make</w:t>
      </w:r>
      <w:r>
        <w:rPr>
          <w:rFonts w:hint="eastAsia"/>
        </w:rPr>
        <w:t xml:space="preserve"> sure the number of entries</w:t>
      </w:r>
      <w:r>
        <w:t xml:space="preserve"> stay</w:t>
      </w:r>
      <w:r>
        <w:rPr>
          <w:rFonts w:hint="eastAsia" w:eastAsia="宋体"/>
        </w:rPr>
        <w:t>s</w:t>
      </w:r>
      <w:r>
        <w:rPr>
          <w:rFonts w:hint="eastAsia"/>
        </w:rPr>
        <w:t xml:space="preserve"> same as </w:t>
      </w:r>
      <w:r>
        <w:t>original</w:t>
      </w:r>
      <w:r>
        <w:rPr>
          <w:rFonts w:hint="eastAsia"/>
        </w:rPr>
        <w:t xml:space="preserve"> time. </w:t>
      </w:r>
      <w:r>
        <w:rPr>
          <w:rFonts w:hint="eastAsia" w:eastAsia="宋体"/>
        </w:rPr>
        <w:t xml:space="preserve">In case </w:t>
      </w:r>
      <w:r>
        <w:rPr>
          <w:rFonts w:hint="eastAsia"/>
        </w:rPr>
        <w:t>your script can do add/delete operation no matter how many entries are contained, skip this notice.</w:t>
      </w:r>
    </w:p>
    <w:p>
      <w:r>
        <w:rPr>
          <w:rFonts w:hint="eastAsia"/>
        </w:rPr>
        <w:t xml:space="preserve">5. </w:t>
      </w:r>
      <w:r>
        <w:rPr>
          <w:rFonts w:hint="eastAsia" w:eastAsia="宋体"/>
        </w:rPr>
        <w:t xml:space="preserve">Use DB sql to add and remove test data. </w:t>
      </w:r>
      <w:commentRangeStart w:id="5"/>
      <w:r>
        <w:rPr>
          <w:rFonts w:hint="eastAsia" w:eastAsia="宋体"/>
        </w:rPr>
        <w:t>Because test data might become unuseful as a result of error/debug/concurrency.</w:t>
      </w:r>
      <w:r>
        <w:rPr>
          <w:rFonts w:hint="eastAsia"/>
        </w:rPr>
        <w:t xml:space="preserve"> </w:t>
      </w:r>
      <w:r>
        <w:rPr>
          <w:rFonts w:hint="eastAsia" w:eastAsia="宋体"/>
        </w:rPr>
        <w:t xml:space="preserve">All of this might make your script failed during the next test. </w:t>
      </w:r>
      <w:r>
        <w:rPr>
          <w:rFonts w:eastAsia="宋体"/>
        </w:rPr>
        <w:t>S</w:t>
      </w:r>
      <w:r>
        <w:rPr>
          <w:rFonts w:hint="eastAsia" w:eastAsia="宋体"/>
        </w:rPr>
        <w:t>o test data should be inserted before test and removed after test</w:t>
      </w:r>
      <w:r>
        <w:rPr>
          <w:rFonts w:hint="eastAsia"/>
        </w:rPr>
        <w:t>.</w:t>
      </w:r>
      <w:commentRangeEnd w:id="5"/>
      <w:r>
        <w:rPr>
          <w:rStyle w:val="36"/>
        </w:rPr>
        <w:commentReference w:id="5"/>
      </w:r>
      <w:r>
        <w:rPr>
          <w:rFonts w:hint="eastAsia"/>
          <w:color w:val="000000"/>
          <w:kern w:val="0"/>
          <w:szCs w:val="23"/>
        </w:rPr>
        <w:t xml:space="preserve"> </w:t>
      </w:r>
    </w:p>
    <w:p>
      <w:r>
        <w:rPr>
          <w:rFonts w:hint="eastAsia"/>
        </w:rPr>
        <w:t>6. During performance test, u</w:t>
      </w:r>
      <w:r>
        <w:t>s</w:t>
      </w:r>
      <w:r>
        <w:rPr>
          <w:rFonts w:hint="eastAsia"/>
        </w:rPr>
        <w:t>e</w:t>
      </w:r>
      <w:r>
        <w:t xml:space="preserve"> </w:t>
      </w:r>
      <w:r>
        <w:rPr>
          <w:rFonts w:hint="eastAsia"/>
        </w:rPr>
        <w:t xml:space="preserve">dynamic test data, because </w:t>
      </w:r>
      <w:r>
        <w:t>the same data repeatedly will frequently lead to invalid performance test results.</w:t>
      </w:r>
      <w:r>
        <w:rPr>
          <w:rFonts w:hint="eastAsia"/>
        </w:rPr>
        <w:t xml:space="preserve"> </w:t>
      </w:r>
      <w:r>
        <w:rPr>
          <w:rFonts w:eastAsia="宋体"/>
        </w:rPr>
        <w:t>I</w:t>
      </w:r>
      <w:r>
        <w:rPr>
          <w:rFonts w:hint="eastAsia" w:eastAsia="宋体"/>
        </w:rPr>
        <w:t xml:space="preserve">t means prepare more than one test data to </w:t>
      </w:r>
      <w:r>
        <w:t xml:space="preserve">accomplish the </w:t>
      </w:r>
      <w:r>
        <w:rPr>
          <w:rFonts w:hint="eastAsia" w:eastAsia="宋体"/>
        </w:rPr>
        <w:t xml:space="preserve">same </w:t>
      </w:r>
      <w:r>
        <w:t xml:space="preserve">tasks or activities related to </w:t>
      </w:r>
      <w:r>
        <w:rPr>
          <w:rFonts w:hint="eastAsia" w:eastAsia="宋体"/>
        </w:rPr>
        <w:t xml:space="preserve">the same </w:t>
      </w:r>
      <w:r>
        <w:rPr>
          <w:rFonts w:hint="eastAsia"/>
        </w:rPr>
        <w:t>key</w:t>
      </w:r>
      <w:r>
        <w:t xml:space="preserve"> scenarios</w:t>
      </w:r>
      <w:r>
        <w:rPr>
          <w:rFonts w:hint="eastAsia" w:eastAsia="宋体"/>
        </w:rPr>
        <w:t xml:space="preserve">. It also means use random data as </w:t>
      </w:r>
      <w:r>
        <w:rPr>
          <w:rFonts w:eastAsia="宋体"/>
        </w:rPr>
        <w:t>parameter</w:t>
      </w:r>
      <w:r>
        <w:rPr>
          <w:rFonts w:hint="eastAsia" w:eastAsia="宋体"/>
        </w:rPr>
        <w:t xml:space="preserve"> during test. Refer to </w:t>
      </w:r>
      <w:r>
        <w:fldChar w:fldCharType="begin"/>
      </w:r>
      <w:r>
        <w:instrText xml:space="preserve">HYPERLINK  \l "_Commonly_used_parameterization" </w:instrText>
      </w:r>
      <w:r>
        <w:fldChar w:fldCharType="separate"/>
      </w:r>
      <w:r>
        <w:rPr>
          <w:rStyle w:val="34"/>
        </w:rPr>
        <w:t>Commonly used parameterization function – use Dynamic Data</w:t>
      </w:r>
      <w:r>
        <w:fldChar w:fldCharType="end"/>
      </w:r>
      <w:r>
        <w:rPr>
          <w:rFonts w:hint="eastAsia" w:eastAsia="宋体"/>
        </w:rPr>
        <w:t xml:space="preserve">. </w:t>
      </w:r>
      <w:r>
        <w:t>A</w:t>
      </w:r>
      <w:r>
        <w:rPr>
          <w:rFonts w:hint="eastAsia"/>
        </w:rPr>
        <w:t xml:space="preserve">nd make sure your script run successfully on all of the test data. </w:t>
      </w:r>
    </w:p>
    <w:p>
      <w:pPr>
        <w:rPr>
          <w:rFonts w:eastAsia="宋体"/>
        </w:rPr>
      </w:pPr>
      <w:r>
        <w:rPr>
          <w:rFonts w:hint="eastAsia"/>
        </w:rPr>
        <w:t xml:space="preserve">8. Make sure some data are used for more than one </w:t>
      </w:r>
      <w:r>
        <w:t>scenario</w:t>
      </w:r>
      <w:r>
        <w:rPr>
          <w:rFonts w:hint="eastAsia"/>
        </w:rPr>
        <w:t xml:space="preserve">. It is realism that one user search for the </w:t>
      </w:r>
      <w:r>
        <w:t>drug list</w:t>
      </w:r>
      <w:r>
        <w:rPr>
          <w:rFonts w:hint="eastAsia"/>
        </w:rPr>
        <w:t xml:space="preserve"> while another user is editing it.</w:t>
      </w:r>
      <w:r>
        <w:rPr>
          <w:rFonts w:hint="eastAsia" w:eastAsia="宋体"/>
        </w:rPr>
        <w:t xml:space="preserve"> It is used to test concurrency performance issues on the same data.</w:t>
      </w:r>
    </w:p>
    <w:p>
      <w:r>
        <w:rPr>
          <w:rFonts w:hint="eastAsia"/>
        </w:rPr>
        <w:t>9. Some scenarios do not need unique test data, like create/copy. But you will need random data to avoid duplication error.</w:t>
      </w:r>
    </w:p>
    <w:p>
      <w:pPr>
        <w:rPr>
          <w:color w:val="000000"/>
          <w:kern w:val="0"/>
        </w:rPr>
      </w:pPr>
      <w:r>
        <w:rPr>
          <w:rFonts w:hint="eastAsia"/>
          <w:color w:val="000000"/>
          <w:kern w:val="0"/>
        </w:rPr>
        <w:t>Exp:</w:t>
      </w:r>
    </w:p>
    <w:p>
      <w:r>
        <w:rPr>
          <w:rFonts w:hint="eastAsia" w:ascii="Times New Roman" w:hAnsi="Times New Roman" w:eastAsia="宋体" w:cs="Times New Roman"/>
          <w:kern w:val="2"/>
          <w:sz w:val="23"/>
          <w:szCs w:val="22"/>
          <w:lang w:val="en-US" w:eastAsia="zh-CN" w:bidi="ar-SA"/>
        </w:rPr>
        <w:pict>
          <v:shape id="图片 288" o:spid="_x0000_s1033" type="#_x0000_t75" style="height:245.6pt;width:415.3pt;rotation:0f;" o:ole="f" fillcolor="#FFFFFF" filled="f" o:preferrelative="t" stroked="f" coordorigin="0,0" coordsize="21600,21600">
            <v:fill on="f" color2="#FFFFFF" focus="0%"/>
            <v:imagedata gain="65536f" blacklevel="0f" gamma="0" o:title="" r:id="rId17"/>
            <o:lock v:ext="edit" position="f" selection="f" grouping="f" rotation="f" cropping="f" text="f" aspectratio="t"/>
            <w10:wrap type="none"/>
            <w10:anchorlock/>
          </v:shape>
        </w:pict>
      </w:r>
    </w:p>
    <w:p/>
    <w:p>
      <w:pPr>
        <w:rPr>
          <w:rFonts w:eastAsia="宋体"/>
        </w:rPr>
      </w:pPr>
    </w:p>
    <w:p>
      <w:pPr>
        <w:pStyle w:val="3"/>
        <w:ind w:left="840" w:hanging="840"/>
      </w:pPr>
      <w:bookmarkStart w:id="23" w:name="_Toc382828068"/>
      <w:bookmarkStart w:id="24" w:name="_Toc393794537"/>
      <w:r>
        <w:t>Configure the Test Environment</w:t>
      </w:r>
      <w:bookmarkEnd w:id="23"/>
      <w:bookmarkEnd w:id="24"/>
    </w:p>
    <w:p>
      <w:r>
        <w:t xml:space="preserve">Prepare the test environment, tools, and resources necessary to execute each strategy as features and components become available for test. Ensure that the test environment is instrumented for resource monitoring as necessary. </w:t>
      </w:r>
    </w:p>
    <w:p>
      <w:pPr>
        <w:pStyle w:val="4"/>
        <w:rPr>
          <w:rFonts w:eastAsia="宋体"/>
        </w:rPr>
      </w:pPr>
      <w:bookmarkStart w:id="25" w:name="_Toc393794538"/>
      <w:r>
        <w:rPr>
          <w:rFonts w:hint="eastAsia"/>
        </w:rPr>
        <w:t xml:space="preserve">Prepare test </w:t>
      </w:r>
      <w:r>
        <w:t>environment</w:t>
      </w:r>
      <w:bookmarkEnd w:id="25"/>
    </w:p>
    <w:p>
      <w:pPr>
        <w:rPr>
          <w:rFonts w:eastAsia="宋体"/>
        </w:rPr>
      </w:pPr>
      <w:r>
        <w:rPr>
          <w:rFonts w:hint="eastAsia" w:eastAsia="宋体"/>
        </w:rPr>
        <w:t xml:space="preserve">According to </w:t>
      </w:r>
      <w:r>
        <w:fldChar w:fldCharType="begin"/>
      </w:r>
      <w:r>
        <w:instrText xml:space="preserve">HYPERLINK  \l "_Identify_the_Test" </w:instrText>
      </w:r>
      <w:r>
        <w:fldChar w:fldCharType="separate"/>
      </w:r>
      <w:r>
        <w:rPr>
          <w:rStyle w:val="34"/>
          <w:rFonts w:eastAsia="宋体"/>
        </w:rPr>
        <w:t>Identify the Test Environment</w:t>
      </w:r>
      <w:r>
        <w:fldChar w:fldCharType="end"/>
      </w:r>
    </w:p>
    <w:p>
      <w:pPr>
        <w:pStyle w:val="4"/>
        <w:rPr>
          <w:rFonts w:eastAsia="宋体"/>
        </w:rPr>
      </w:pPr>
      <w:bookmarkStart w:id="26" w:name="_Prepare_data_maintained"/>
      <w:bookmarkEnd w:id="26"/>
      <w:bookmarkStart w:id="27" w:name="_Toc393794539"/>
      <w:r>
        <w:rPr>
          <w:rFonts w:hint="eastAsia"/>
        </w:rPr>
        <w:t>Prepare data</w:t>
      </w:r>
      <w:r>
        <w:rPr>
          <w:rFonts w:hint="eastAsia" w:eastAsia="宋体"/>
        </w:rPr>
        <w:t xml:space="preserve"> </w:t>
      </w:r>
      <w:r>
        <w:rPr>
          <w:rFonts w:eastAsia="宋体"/>
        </w:rPr>
        <w:t>maintained</w:t>
      </w:r>
      <w:r>
        <w:rPr>
          <w:rFonts w:hint="eastAsia" w:eastAsia="宋体"/>
        </w:rPr>
        <w:t xml:space="preserve"> by target system</w:t>
      </w:r>
      <w:bookmarkEnd w:id="27"/>
    </w:p>
    <w:p>
      <w:pPr>
        <w:ind w:firstLine="0"/>
        <w:rPr>
          <w:color w:val="000000"/>
          <w:kern w:val="0"/>
          <w:szCs w:val="23"/>
        </w:rPr>
      </w:pPr>
      <w:r>
        <w:rPr>
          <w:rFonts w:hint="eastAsia"/>
          <w:color w:val="000000"/>
          <w:kern w:val="0"/>
          <w:szCs w:val="23"/>
        </w:rPr>
        <w:t xml:space="preserve">It generally including data in database or file server. </w:t>
      </w:r>
      <w:r>
        <w:rPr>
          <w:color w:val="000000"/>
          <w:kern w:val="0"/>
          <w:szCs w:val="23"/>
        </w:rPr>
        <w:t xml:space="preserve">The volume of the dataset is a key factor which affects the </w:t>
      </w:r>
      <w:r>
        <w:t>performance testing</w:t>
      </w:r>
      <w:r>
        <w:rPr>
          <w:color w:val="000000"/>
          <w:kern w:val="0"/>
          <w:szCs w:val="23"/>
        </w:rPr>
        <w:t xml:space="preserve"> result,</w:t>
      </w:r>
      <w:r>
        <w:rPr>
          <w:rFonts w:hint="eastAsia"/>
          <w:color w:val="000000"/>
          <w:kern w:val="0"/>
          <w:szCs w:val="23"/>
        </w:rPr>
        <w:t xml:space="preserve"> </w:t>
      </w:r>
      <w:r>
        <w:t>T</w:t>
      </w:r>
      <w:r>
        <w:rPr>
          <w:rFonts w:hint="eastAsia"/>
        </w:rPr>
        <w:t xml:space="preserve">he inserted data should have business meaning. </w:t>
      </w:r>
      <w:r>
        <w:rPr>
          <w:rFonts w:hint="eastAsia"/>
          <w:color w:val="000000"/>
          <w:kern w:val="0"/>
          <w:szCs w:val="23"/>
        </w:rPr>
        <w:t>N</w:t>
      </w:r>
      <w:r>
        <w:rPr>
          <w:color w:val="000000"/>
          <w:kern w:val="0"/>
          <w:szCs w:val="23"/>
        </w:rPr>
        <w:t>umber of the data records</w:t>
      </w:r>
      <w:r>
        <w:rPr>
          <w:rFonts w:hint="eastAsia"/>
          <w:color w:val="000000"/>
          <w:kern w:val="0"/>
          <w:szCs w:val="23"/>
        </w:rPr>
        <w:t xml:space="preserve"> should be </w:t>
      </w:r>
      <w:r>
        <w:rPr>
          <w:color w:val="000000"/>
          <w:kern w:val="0"/>
          <w:szCs w:val="23"/>
        </w:rPr>
        <w:t>similar</w:t>
      </w:r>
      <w:r>
        <w:rPr>
          <w:rFonts w:hint="eastAsia"/>
          <w:color w:val="000000"/>
          <w:kern w:val="0"/>
          <w:szCs w:val="23"/>
        </w:rPr>
        <w:t xml:space="preserve"> like production </w:t>
      </w:r>
      <w:r>
        <w:rPr>
          <w:color w:val="000000"/>
          <w:kern w:val="0"/>
          <w:szCs w:val="23"/>
        </w:rPr>
        <w:t>environment</w:t>
      </w:r>
      <w:r>
        <w:rPr>
          <w:rFonts w:hint="eastAsia"/>
          <w:color w:val="000000"/>
          <w:kern w:val="0"/>
          <w:szCs w:val="23"/>
        </w:rPr>
        <w:t>. Exp</w:t>
      </w:r>
      <w:r>
        <w:rPr>
          <w:color w:val="000000"/>
          <w:kern w:val="0"/>
          <w:szCs w:val="23"/>
        </w:rPr>
        <w:t>:</w:t>
      </w:r>
    </w:p>
    <w:p>
      <w:pPr>
        <w:ind w:left="360"/>
        <w:rPr>
          <w:color w:val="000000"/>
          <w:kern w:val="0"/>
          <w:szCs w:val="23"/>
        </w:rPr>
      </w:pPr>
      <w:r>
        <w:rPr>
          <w:rFonts w:ascii="Times New Roman" w:hAnsi="Times New Roman" w:eastAsia="宋体" w:cs="Times New Roman"/>
          <w:color w:val="000000"/>
          <w:kern w:val="0"/>
          <w:sz w:val="23"/>
          <w:szCs w:val="23"/>
          <w:lang w:val="en-US" w:eastAsia="zh-CN" w:bidi="ar-SA"/>
        </w:rPr>
        <w:pict>
          <v:shape id="图片 184" o:spid="_x0000_s1034" type="#_x0000_t75" style="height:242.4pt;width:260.65pt;rotation:0f;" o:ole="f" fillcolor="#FFFFFF" filled="f" o:preferrelative="t" stroked="f" coordorigin="0,0" coordsize="21600,21600">
            <v:fill on="f" color2="#FFFFFF" focus="0%"/>
            <v:imagedata gain="65536f" blacklevel="0f" gamma="0" o:title="" r:id="rId18"/>
            <o:lock v:ext="edit" position="f" selection="f" grouping="f" rotation="f" cropping="f" text="f" aspectratio="t"/>
            <w10:wrap type="none"/>
            <w10:anchorlock/>
          </v:shape>
        </w:pict>
      </w:r>
    </w:p>
    <w:p>
      <w:pPr>
        <w:rPr>
          <w:color w:val="000000"/>
          <w:kern w:val="0"/>
          <w:szCs w:val="23"/>
        </w:rPr>
      </w:pPr>
      <w:r>
        <w:rPr>
          <w:rFonts w:hint="eastAsia"/>
          <w:color w:val="000000"/>
          <w:kern w:val="0"/>
          <w:szCs w:val="23"/>
        </w:rPr>
        <w:t xml:space="preserve">Note: </w:t>
      </w:r>
    </w:p>
    <w:p>
      <w:pPr>
        <w:pStyle w:val="40"/>
        <w:numPr>
          <w:ilvl w:val="0"/>
          <w:numId w:val="5"/>
        </w:numPr>
        <w:ind w:firstLineChars="0"/>
        <w:rPr>
          <w:color w:val="000000"/>
          <w:kern w:val="0"/>
          <w:szCs w:val="23"/>
        </w:rPr>
      </w:pPr>
      <w:r>
        <w:rPr>
          <w:rFonts w:hint="eastAsia"/>
          <w:color w:val="000000"/>
          <w:kern w:val="0"/>
          <w:szCs w:val="23"/>
        </w:rPr>
        <w:t>Relationship</w:t>
      </w:r>
      <w:r>
        <w:rPr>
          <w:color w:val="000000"/>
          <w:kern w:val="0"/>
          <w:szCs w:val="23"/>
        </w:rPr>
        <w:t xml:space="preserve"> </w:t>
      </w:r>
      <w:r>
        <w:rPr>
          <w:rFonts w:hint="eastAsia"/>
          <w:color w:val="000000"/>
          <w:kern w:val="0"/>
          <w:szCs w:val="23"/>
        </w:rPr>
        <w:t xml:space="preserve">in </w:t>
      </w:r>
      <w:r>
        <w:rPr>
          <w:color w:val="000000"/>
          <w:kern w:val="0"/>
          <w:szCs w:val="23"/>
        </w:rPr>
        <w:t>“</w:t>
      </w:r>
      <w:r>
        <w:rPr>
          <w:rFonts w:hint="eastAsia"/>
          <w:color w:val="000000"/>
          <w:kern w:val="0"/>
          <w:szCs w:val="23"/>
        </w:rPr>
        <w:t xml:space="preserve">one-to </w:t>
      </w:r>
      <w:r>
        <w:rPr>
          <w:color w:val="000000"/>
          <w:kern w:val="0"/>
          <w:szCs w:val="23"/>
        </w:rPr>
        <w:t>–</w:t>
      </w:r>
      <w:r>
        <w:rPr>
          <w:rFonts w:hint="eastAsia"/>
          <w:color w:val="000000"/>
          <w:kern w:val="0"/>
          <w:szCs w:val="23"/>
        </w:rPr>
        <w:t xml:space="preserve">many should reflect real business </w:t>
      </w:r>
      <w:r>
        <w:rPr>
          <w:color w:val="000000"/>
          <w:kern w:val="0"/>
          <w:szCs w:val="23"/>
        </w:rPr>
        <w:t>requirement</w:t>
      </w:r>
      <w:r>
        <w:rPr>
          <w:rFonts w:hint="eastAsia"/>
          <w:color w:val="000000"/>
          <w:kern w:val="0"/>
          <w:szCs w:val="23"/>
        </w:rPr>
        <w:t xml:space="preserve">. Exp: </w:t>
      </w:r>
      <w:r>
        <w:rPr>
          <w:color w:val="000000"/>
          <w:kern w:val="0"/>
          <w:szCs w:val="23"/>
        </w:rPr>
        <w:t>in Drug List</w:t>
      </w:r>
      <w:r>
        <w:rPr>
          <w:rFonts w:hint="eastAsia"/>
          <w:color w:val="000000"/>
          <w:kern w:val="0"/>
          <w:szCs w:val="23"/>
        </w:rPr>
        <w:t xml:space="preserve"> application</w:t>
      </w:r>
      <w:r>
        <w:rPr>
          <w:color w:val="000000"/>
          <w:kern w:val="0"/>
          <w:szCs w:val="23"/>
        </w:rPr>
        <w:t xml:space="preserve">, </w:t>
      </w:r>
      <w:r>
        <w:rPr>
          <w:rFonts w:hint="eastAsia"/>
          <w:color w:val="000000"/>
          <w:kern w:val="0"/>
          <w:szCs w:val="23"/>
        </w:rPr>
        <w:t xml:space="preserve">how many entries </w:t>
      </w:r>
      <w:r>
        <w:rPr>
          <w:color w:val="000000"/>
          <w:kern w:val="0"/>
          <w:szCs w:val="23"/>
        </w:rPr>
        <w:t>does</w:t>
      </w:r>
      <w:r>
        <w:rPr>
          <w:rFonts w:hint="eastAsia"/>
          <w:color w:val="000000"/>
          <w:kern w:val="0"/>
          <w:szCs w:val="23"/>
        </w:rPr>
        <w:t xml:space="preserve"> </w:t>
      </w:r>
      <w:r>
        <w:rPr>
          <w:color w:val="000000"/>
          <w:kern w:val="0"/>
          <w:szCs w:val="23"/>
        </w:rPr>
        <w:t>one drug list contain</w:t>
      </w:r>
      <w:r>
        <w:rPr>
          <w:rFonts w:hint="eastAsia"/>
          <w:color w:val="000000"/>
          <w:kern w:val="0"/>
          <w:szCs w:val="23"/>
        </w:rPr>
        <w:t xml:space="preserve"> </w:t>
      </w:r>
      <w:r>
        <w:rPr>
          <w:color w:val="000000"/>
          <w:kern w:val="0"/>
          <w:szCs w:val="23"/>
        </w:rPr>
        <w:t>generally</w:t>
      </w:r>
      <w:r>
        <w:rPr>
          <w:rFonts w:hint="eastAsia"/>
          <w:color w:val="000000"/>
          <w:kern w:val="0"/>
          <w:szCs w:val="23"/>
        </w:rPr>
        <w:t xml:space="preserve"> or at most </w:t>
      </w:r>
      <w:r>
        <w:rPr>
          <w:color w:val="000000"/>
          <w:kern w:val="0"/>
          <w:szCs w:val="23"/>
        </w:rPr>
        <w:t>contain affects</w:t>
      </w:r>
      <w:r>
        <w:rPr>
          <w:rFonts w:hint="eastAsia"/>
          <w:color w:val="000000"/>
          <w:kern w:val="0"/>
          <w:szCs w:val="23"/>
        </w:rPr>
        <w:t xml:space="preserve"> system performance. </w:t>
      </w:r>
      <w:r>
        <w:rPr>
          <w:color w:val="000000"/>
          <w:kern w:val="0"/>
          <w:szCs w:val="23"/>
        </w:rPr>
        <w:t>I</w:t>
      </w:r>
      <w:r>
        <w:rPr>
          <w:rFonts w:hint="eastAsia"/>
          <w:color w:val="000000"/>
          <w:kern w:val="0"/>
          <w:szCs w:val="23"/>
        </w:rPr>
        <w:t xml:space="preserve">n Benefits </w:t>
      </w:r>
      <w:r>
        <w:rPr>
          <w:color w:val="000000"/>
          <w:kern w:val="0"/>
          <w:szCs w:val="23"/>
        </w:rPr>
        <w:t>application</w:t>
      </w:r>
      <w:r>
        <w:rPr>
          <w:rFonts w:hint="eastAsia"/>
          <w:color w:val="000000"/>
          <w:kern w:val="0"/>
          <w:szCs w:val="23"/>
        </w:rPr>
        <w:t xml:space="preserve">, how many data ranges one component contain generally or at most affects system </w:t>
      </w:r>
      <w:r>
        <w:rPr>
          <w:color w:val="000000"/>
          <w:kern w:val="0"/>
          <w:szCs w:val="23"/>
        </w:rPr>
        <w:t>performance. This</w:t>
      </w:r>
      <w:r>
        <w:rPr>
          <w:rFonts w:hint="eastAsia"/>
          <w:color w:val="000000"/>
          <w:kern w:val="0"/>
          <w:szCs w:val="23"/>
        </w:rPr>
        <w:t xml:space="preserve"> </w:t>
      </w:r>
      <w:r>
        <w:rPr>
          <w:color w:val="000000"/>
          <w:kern w:val="0"/>
          <w:szCs w:val="23"/>
        </w:rPr>
        <w:t>information</w:t>
      </w:r>
      <w:r>
        <w:rPr>
          <w:rFonts w:hint="eastAsia"/>
          <w:color w:val="000000"/>
          <w:kern w:val="0"/>
          <w:szCs w:val="23"/>
        </w:rPr>
        <w:t xml:space="preserve"> can be </w:t>
      </w:r>
      <w:r>
        <w:rPr>
          <w:color w:val="000000"/>
          <w:kern w:val="0"/>
          <w:szCs w:val="23"/>
        </w:rPr>
        <w:t>calculated</w:t>
      </w:r>
      <w:r>
        <w:rPr>
          <w:rFonts w:hint="eastAsia"/>
          <w:color w:val="000000"/>
          <w:kern w:val="0"/>
          <w:szCs w:val="23"/>
        </w:rPr>
        <w:t xml:space="preserve"> generally from above tables or </w:t>
      </w:r>
      <w:r>
        <w:rPr>
          <w:color w:val="000000"/>
          <w:kern w:val="0"/>
          <w:szCs w:val="23"/>
        </w:rPr>
        <w:t>achieved</w:t>
      </w:r>
      <w:r>
        <w:rPr>
          <w:rFonts w:hint="eastAsia"/>
          <w:color w:val="000000"/>
          <w:kern w:val="0"/>
          <w:szCs w:val="23"/>
        </w:rPr>
        <w:t xml:space="preserve"> from the feedback of Performance Requirement above.</w:t>
      </w:r>
    </w:p>
    <w:p>
      <w:pPr>
        <w:pStyle w:val="43"/>
        <w:numPr>
          <w:ilvl w:val="0"/>
          <w:numId w:val="5"/>
        </w:numPr>
        <w:rPr>
          <w:sz w:val="23"/>
          <w:szCs w:val="23"/>
        </w:rPr>
      </w:pPr>
      <w:r>
        <w:rPr>
          <w:sz w:val="23"/>
          <w:szCs w:val="23"/>
        </w:rPr>
        <w:t xml:space="preserve">Especially when designing and debugging performance tests, test databases can become dramatically overloaded with data. Periodically check to see if the data base is storing unrealistic volumes of data for the situation you are trying to simulate. </w:t>
      </w:r>
    </w:p>
    <w:p>
      <w:pPr>
        <w:rPr>
          <w:rFonts w:eastAsia="宋体"/>
        </w:rPr>
      </w:pPr>
    </w:p>
    <w:p>
      <w:pPr>
        <w:pStyle w:val="4"/>
        <w:rPr>
          <w:rFonts w:eastAsia="宋体"/>
        </w:rPr>
      </w:pPr>
      <w:bookmarkStart w:id="28" w:name="_Toc393794540"/>
      <w:r>
        <w:rPr>
          <w:rFonts w:hint="eastAsia"/>
        </w:rPr>
        <w:t xml:space="preserve">Prepare </w:t>
      </w:r>
      <w:r>
        <w:t>T</w:t>
      </w:r>
      <w:r>
        <w:rPr>
          <w:rFonts w:hint="eastAsia"/>
        </w:rPr>
        <w:t>ools</w:t>
      </w:r>
      <w:bookmarkEnd w:id="28"/>
    </w:p>
    <w:p>
      <w:pPr>
        <w:rPr>
          <w:rFonts w:eastAsia="宋体"/>
        </w:rPr>
      </w:pPr>
      <w:r>
        <w:rPr>
          <w:rFonts w:hint="eastAsia"/>
        </w:rPr>
        <w:t xml:space="preserve">For Jmeter tool, refer to </w:t>
      </w:r>
      <w:r>
        <w:fldChar w:fldCharType="begin"/>
      </w:r>
      <w:r>
        <w:instrText xml:space="preserve">HYPERLINK  \l "_Generate_Script_with" </w:instrText>
      </w:r>
      <w:r>
        <w:fldChar w:fldCharType="separate"/>
      </w:r>
      <w:r>
        <w:rPr>
          <w:rStyle w:val="34"/>
        </w:rPr>
        <w:t>Jmeter  User Manual</w:t>
      </w:r>
      <w:r>
        <w:fldChar w:fldCharType="end"/>
      </w:r>
    </w:p>
    <w:p>
      <w:r>
        <w:rPr>
          <w:rFonts w:hint="eastAsia"/>
        </w:rPr>
        <w:t>For tools to monitor key metrics</w:t>
      </w:r>
      <w:r>
        <w:rPr>
          <w:rFonts w:hint="eastAsia" w:eastAsia="宋体"/>
        </w:rPr>
        <w:t>,</w:t>
      </w:r>
      <w:r>
        <w:rPr>
          <w:rFonts w:hint="eastAsia"/>
        </w:rPr>
        <w:t xml:space="preserve"> refer to </w:t>
      </w:r>
      <w:r>
        <w:fldChar w:fldCharType="begin"/>
      </w:r>
      <w:r>
        <w:instrText xml:space="preserve">HYPERLINK  \l "_Monitor_Key_Metrics" </w:instrText>
      </w:r>
      <w:r>
        <w:fldChar w:fldCharType="separate"/>
      </w:r>
      <w:r>
        <w:rPr>
          <w:rStyle w:val="34"/>
          <w:szCs w:val="23"/>
        </w:rPr>
        <w:t>Monitor Key Metrics</w:t>
      </w:r>
      <w:r>
        <w:fldChar w:fldCharType="end"/>
      </w:r>
    </w:p>
    <w:p>
      <w:pPr>
        <w:rPr>
          <w:color w:val="000000"/>
          <w:kern w:val="0"/>
          <w:szCs w:val="23"/>
        </w:rPr>
      </w:pPr>
    </w:p>
    <w:p>
      <w:pPr>
        <w:rPr>
          <w:rFonts w:ascii="Verdana" w:hAnsi="Verdana" w:cs="Verdana"/>
          <w:sz w:val="20"/>
          <w:szCs w:val="20"/>
        </w:rPr>
      </w:pPr>
    </w:p>
    <w:p>
      <w:pPr>
        <w:pStyle w:val="43"/>
        <w:ind w:left="420"/>
        <w:rPr>
          <w:sz w:val="23"/>
          <w:szCs w:val="23"/>
        </w:rPr>
      </w:pPr>
    </w:p>
    <w:p>
      <w:pPr>
        <w:pStyle w:val="3"/>
      </w:pPr>
      <w:bookmarkStart w:id="29" w:name="_Toc382828069"/>
      <w:bookmarkStart w:id="30" w:name="_Toc393794541"/>
      <w:r>
        <w:t>Implement the Test Design</w:t>
      </w:r>
      <w:bookmarkEnd w:id="29"/>
      <w:bookmarkEnd w:id="30"/>
      <w:r>
        <w:t xml:space="preserve"> </w:t>
      </w:r>
    </w:p>
    <w:p>
      <w:pPr>
        <w:rPr>
          <w:rFonts w:eastAsia="宋体"/>
        </w:rPr>
      </w:pPr>
      <w:r>
        <w:t xml:space="preserve">Develop the performance tests in accordance with the test design. </w:t>
      </w:r>
      <w:r>
        <w:rPr>
          <w:rFonts w:hint="eastAsia"/>
        </w:rPr>
        <w:t xml:space="preserve">We use Jmter to implement the test design, refer to </w:t>
      </w:r>
      <w:r>
        <w:fldChar w:fldCharType="begin"/>
      </w:r>
      <w:r>
        <w:instrText xml:space="preserve">HYPERLINK  \l "_Jmeter__User" </w:instrText>
      </w:r>
      <w:r>
        <w:fldChar w:fldCharType="separate"/>
      </w:r>
      <w:r>
        <w:rPr>
          <w:rStyle w:val="34"/>
          <w:color w:val="auto"/>
          <w:u w:val="none"/>
        </w:rPr>
        <w:t>Jmeter</w:t>
      </w:r>
      <w:r>
        <w:rPr>
          <w:rStyle w:val="34"/>
        </w:rPr>
        <w:t xml:space="preserve"> User Manual</w:t>
      </w:r>
      <w:r>
        <w:fldChar w:fldCharType="end"/>
      </w:r>
    </w:p>
    <w:p>
      <w:pPr>
        <w:pStyle w:val="3"/>
      </w:pPr>
      <w:bookmarkStart w:id="31" w:name="_Toc382828070"/>
      <w:bookmarkStart w:id="32" w:name="_Toc393794542"/>
      <w:r>
        <w:t>Execute the Test</w:t>
      </w:r>
      <w:bookmarkEnd w:id="31"/>
      <w:bookmarkEnd w:id="32"/>
      <w:r>
        <w:t xml:space="preserve"> </w:t>
      </w:r>
    </w:p>
    <w:p>
      <w:r>
        <w:rPr>
          <w:rFonts w:hint="eastAsia" w:eastAsia="宋体"/>
        </w:rPr>
        <w:t>V</w:t>
      </w:r>
      <w:r>
        <w:t xml:space="preserve">alidate and </w:t>
      </w:r>
      <w:r>
        <w:rPr>
          <w:rFonts w:hint="eastAsia" w:eastAsia="宋体"/>
        </w:rPr>
        <w:t>run</w:t>
      </w:r>
      <w:r>
        <w:t xml:space="preserve"> your tests. </w:t>
      </w:r>
      <w:r>
        <w:rPr>
          <w:rFonts w:hint="eastAsia"/>
        </w:rPr>
        <w:t xml:space="preserve"> </w:t>
      </w:r>
    </w:p>
    <w:p>
      <w:r>
        <w:rPr>
          <w:rFonts w:hint="eastAsia"/>
        </w:rPr>
        <w:t xml:space="preserve">1) </w:t>
      </w:r>
      <w:r>
        <w:t xml:space="preserve">Validate the test environment </w:t>
      </w:r>
      <w:r>
        <w:rPr>
          <w:rFonts w:hint="eastAsia"/>
        </w:rPr>
        <w:t>and test script:</w:t>
      </w:r>
    </w:p>
    <w:p>
      <w:pPr>
        <w:rPr>
          <w:rFonts w:eastAsia="宋体"/>
        </w:rPr>
      </w:pPr>
      <w:r>
        <w:rPr>
          <w:rFonts w:hint="eastAsia" w:eastAsia="宋体"/>
        </w:rPr>
        <w:t xml:space="preserve">Validate the test </w:t>
      </w:r>
      <w:r>
        <w:t xml:space="preserve">environment </w:t>
      </w:r>
      <w:r>
        <w:rPr>
          <w:rFonts w:hint="eastAsia" w:eastAsia="宋体"/>
        </w:rPr>
        <w:t xml:space="preserve">through </w:t>
      </w:r>
      <w:r>
        <w:rPr>
          <w:rFonts w:eastAsia="宋体"/>
        </w:rPr>
        <w:t>some</w:t>
      </w:r>
      <w:r>
        <w:rPr>
          <w:rFonts w:hint="eastAsia" w:eastAsia="宋体"/>
        </w:rPr>
        <w:t xml:space="preserve"> smoke test to ensure no system error found.</w:t>
      </w:r>
    </w:p>
    <w:p>
      <w:r>
        <w:t>Validate test scripts to check if correct metrics are being collected, and if the test script design is correctly simulating workload characteristics.</w:t>
      </w:r>
      <w:r>
        <w:rPr>
          <w:rFonts w:hint="eastAsia"/>
        </w:rPr>
        <w:t xml:space="preserve"> Refer to </w:t>
      </w:r>
      <w:r>
        <w:fldChar w:fldCharType="begin"/>
      </w:r>
      <w:r>
        <w:instrText xml:space="preserve">HYPERLINK  \l "_Validate_Jmeter_script" </w:instrText>
      </w:r>
      <w:r>
        <w:fldChar w:fldCharType="separate"/>
      </w:r>
      <w:r>
        <w:rPr>
          <w:rStyle w:val="34"/>
          <w:szCs w:val="23"/>
        </w:rPr>
        <w:t>Validate Jmeter script</w:t>
      </w:r>
      <w:r>
        <w:fldChar w:fldCharType="end"/>
      </w:r>
      <w:r>
        <w:t xml:space="preserve"> </w:t>
      </w:r>
    </w:p>
    <w:p>
      <w:r>
        <w:rPr>
          <w:rFonts w:hint="eastAsia"/>
        </w:rPr>
        <w:t xml:space="preserve">2) </w:t>
      </w:r>
      <w:r>
        <w:t>Run tests</w:t>
      </w:r>
      <w:r>
        <w:rPr>
          <w:rFonts w:hint="eastAsia"/>
        </w:rPr>
        <w:t xml:space="preserve">: </w:t>
      </w:r>
    </w:p>
    <w:p>
      <w:r>
        <w:rPr>
          <w:rFonts w:hint="eastAsia"/>
        </w:rPr>
        <w:t xml:space="preserve">Performance test </w:t>
      </w:r>
      <w:r>
        <w:t>is a generic term that can refer to many different types of performance-related testing</w:t>
      </w:r>
      <w:r>
        <w:rPr>
          <w:rFonts w:hint="eastAsia"/>
        </w:rPr>
        <w:t>.</w:t>
      </w:r>
      <w:r>
        <w:t xml:space="preserve"> </w:t>
      </w:r>
      <w:r>
        <w:fldChar w:fldCharType="begin"/>
      </w:r>
      <w:r>
        <w:instrText xml:space="preserve">HYPERLINK  \l "_Performance_Test" </w:instrText>
      </w:r>
      <w:r>
        <w:fldChar w:fldCharType="separate"/>
      </w:r>
      <w:r>
        <w:rPr>
          <w:rStyle w:val="34"/>
          <w:szCs w:val="23"/>
        </w:rPr>
        <w:t>Performance Test</w:t>
      </w:r>
      <w:r>
        <w:fldChar w:fldCharType="end"/>
      </w:r>
      <w:r>
        <w:rPr>
          <w:rFonts w:hint="eastAsia"/>
        </w:rPr>
        <w:t xml:space="preserve"> </w:t>
      </w:r>
      <w:r>
        <w:t>addresses several common types or categories of performance-related testing</w:t>
      </w:r>
      <w:r>
        <w:rPr>
          <w:rFonts w:hint="eastAsia"/>
        </w:rPr>
        <w:t>, e</w:t>
      </w:r>
      <w:r>
        <w:t xml:space="preserve">ach of which addresses a specific problem area and provides its own benefits, risks, and challenges. </w:t>
      </w:r>
      <w:r>
        <w:rPr>
          <w:rFonts w:hint="eastAsia"/>
        </w:rPr>
        <w:t xml:space="preserve">To know the detail approaches for different test techniques, refer to: </w:t>
      </w:r>
    </w:p>
    <w:p>
      <w:pPr>
        <w:rPr>
          <w:rFonts w:eastAsia="宋体"/>
        </w:rPr>
      </w:pPr>
      <w:r>
        <w:fldChar w:fldCharType="begin"/>
      </w:r>
      <w:r>
        <w:instrText xml:space="preserve">HYPERLINK  \l "_Endurance_Test" </w:instrText>
      </w:r>
      <w:r>
        <w:fldChar w:fldCharType="separate"/>
      </w:r>
      <w:r>
        <w:rPr>
          <w:rStyle w:val="34"/>
          <w:szCs w:val="23"/>
        </w:rPr>
        <w:t>Endurance Test</w:t>
      </w:r>
      <w:r>
        <w:fldChar w:fldCharType="end"/>
      </w:r>
    </w:p>
    <w:p>
      <w:pPr>
        <w:rPr>
          <w:rFonts w:eastAsia="宋体"/>
        </w:rPr>
      </w:pPr>
      <w:r>
        <w:fldChar w:fldCharType="begin"/>
      </w:r>
      <w:r>
        <w:instrText xml:space="preserve">HYPERLINK  \l "_Load_Test_1" </w:instrText>
      </w:r>
      <w:r>
        <w:fldChar w:fldCharType="separate"/>
      </w:r>
      <w:r>
        <w:rPr>
          <w:rStyle w:val="34"/>
          <w:rFonts w:eastAsia="宋体"/>
        </w:rPr>
        <w:t>Load Test</w:t>
      </w:r>
      <w:r>
        <w:fldChar w:fldCharType="end"/>
      </w:r>
    </w:p>
    <w:p>
      <w:r>
        <w:fldChar w:fldCharType="begin"/>
      </w:r>
      <w:r>
        <w:instrText xml:space="preserve">HYPERLINK  \l "_Stress_Test" </w:instrText>
      </w:r>
      <w:r>
        <w:fldChar w:fldCharType="separate"/>
      </w:r>
      <w:r>
        <w:rPr>
          <w:rStyle w:val="34"/>
          <w:szCs w:val="23"/>
        </w:rPr>
        <w:t>Stress Test</w:t>
      </w:r>
      <w:r>
        <w:fldChar w:fldCharType="end"/>
      </w:r>
    </w:p>
    <w:p>
      <w:r>
        <w:rPr>
          <w:rFonts w:hint="eastAsia"/>
        </w:rPr>
        <w:t>3) Generate result， refer to:</w:t>
      </w:r>
    </w:p>
    <w:p>
      <w:r>
        <w:fldChar w:fldCharType="begin"/>
      </w:r>
      <w:r>
        <w:instrText xml:space="preserve">HYPERLINK  \l "_JMeter_results" </w:instrText>
      </w:r>
      <w:r>
        <w:fldChar w:fldCharType="separate"/>
      </w:r>
      <w:r>
        <w:rPr>
          <w:rStyle w:val="34"/>
        </w:rPr>
        <w:t>JMeter results</w:t>
      </w:r>
      <w:r>
        <w:fldChar w:fldCharType="end"/>
      </w:r>
    </w:p>
    <w:p>
      <w:r>
        <w:fldChar w:fldCharType="begin"/>
      </w:r>
      <w:r>
        <w:instrText xml:space="preserve">HYPERLINK  \l "_JMeter-Plugin_results" </w:instrText>
      </w:r>
      <w:r>
        <w:fldChar w:fldCharType="separate"/>
      </w:r>
      <w:r>
        <w:rPr>
          <w:rStyle w:val="34"/>
        </w:rPr>
        <w:t>JMeter-Plugin results</w:t>
      </w:r>
      <w:r>
        <w:fldChar w:fldCharType="end"/>
      </w:r>
    </w:p>
    <w:p>
      <w:r>
        <w:fldChar w:fldCharType="begin"/>
      </w:r>
      <w:r>
        <w:instrText xml:space="preserve">HYPERLINK  \l "_Monitor_Key_Metrics" </w:instrText>
      </w:r>
      <w:r>
        <w:fldChar w:fldCharType="separate"/>
      </w:r>
      <w:r>
        <w:rPr>
          <w:rStyle w:val="34"/>
        </w:rPr>
        <w:t>Monitor Key Metrics</w:t>
      </w:r>
      <w:r>
        <w:fldChar w:fldCharType="end"/>
      </w:r>
    </w:p>
    <w:p>
      <w:r>
        <w:rPr>
          <w:rFonts w:hint="eastAsia"/>
        </w:rPr>
        <w:t xml:space="preserve">4) Create </w:t>
      </w:r>
      <w:r>
        <w:t xml:space="preserve">Baseline </w:t>
      </w:r>
      <w:r>
        <w:rPr>
          <w:rFonts w:hint="eastAsia"/>
        </w:rPr>
        <w:t>or</w:t>
      </w:r>
      <w:r>
        <w:t xml:space="preserve"> benchmark </w:t>
      </w:r>
    </w:p>
    <w:p/>
    <w:p>
      <w:pPr>
        <w:pStyle w:val="3"/>
      </w:pPr>
      <w:bookmarkStart w:id="33" w:name="_Toc382828071"/>
      <w:bookmarkStart w:id="34" w:name="_Toc393794543"/>
      <w:r>
        <w:t>Analyze Results, Report, and Retest</w:t>
      </w:r>
      <w:bookmarkEnd w:id="33"/>
      <w:bookmarkEnd w:id="34"/>
    </w:p>
    <w:p>
      <w:r>
        <w:t>Consolidate and share results data. Analyze the data</w:t>
      </w:r>
      <w:r>
        <w:rPr>
          <w:rFonts w:hint="eastAsia"/>
        </w:rPr>
        <w:t xml:space="preserve"> to get useful information for performance analyze or tuning</w:t>
      </w:r>
      <w:r>
        <w:t>.</w:t>
      </w:r>
      <w:r>
        <w:rPr>
          <w:rFonts w:hint="eastAsia" w:eastAsia="宋体"/>
        </w:rPr>
        <w:t xml:space="preserve"> </w:t>
      </w:r>
      <w:r>
        <w:fldChar w:fldCharType="begin"/>
      </w:r>
      <w:r>
        <w:instrText xml:space="preserve">HYPERLINK  \l "_Performance_Test" </w:instrText>
      </w:r>
      <w:r>
        <w:fldChar w:fldCharType="separate"/>
      </w:r>
      <w:r>
        <w:rPr>
          <w:rStyle w:val="34"/>
        </w:rPr>
        <w:t>Performance Testing techniques</w:t>
      </w:r>
      <w:r>
        <w:fldChar w:fldCharType="end"/>
      </w:r>
      <w:r>
        <w:t xml:space="preserve"> addresses several common types or categories of performance-related testing</w:t>
      </w:r>
      <w:r>
        <w:rPr>
          <w:rFonts w:hint="eastAsia"/>
        </w:rPr>
        <w:t xml:space="preserve">. </w:t>
      </w:r>
      <w:r>
        <w:t>F</w:t>
      </w:r>
      <w:r>
        <w:rPr>
          <w:rFonts w:hint="eastAsia"/>
        </w:rPr>
        <w:t xml:space="preserve">or each test, it introduces how to analyze result. If any potential issue is discovered, retest to collect more useful </w:t>
      </w:r>
      <w:r>
        <w:t>information</w:t>
      </w:r>
      <w:r>
        <w:rPr>
          <w:rFonts w:hint="eastAsia"/>
        </w:rPr>
        <w:t>.</w:t>
      </w:r>
    </w:p>
    <w:p>
      <w:r>
        <w:rPr>
          <w:rFonts w:hint="eastAsia"/>
        </w:rPr>
        <w:t>Note:</w:t>
      </w:r>
    </w:p>
    <w:p>
      <w:pPr>
        <w:rPr>
          <w:color w:val="000000"/>
          <w:kern w:val="0"/>
        </w:rPr>
      </w:pPr>
      <w:r>
        <w:rPr>
          <w:color w:val="000000"/>
          <w:kern w:val="0"/>
        </w:rPr>
        <w:t>Key Mathematic Principles for Performance Testers</w:t>
      </w:r>
      <w:r>
        <w:rPr>
          <w:rFonts w:hint="eastAsia"/>
          <w:color w:val="000000"/>
          <w:kern w:val="0"/>
        </w:rPr>
        <w:t xml:space="preserve">: </w:t>
      </w:r>
      <w:r>
        <w:rPr>
          <w:color w:val="000000"/>
          <w:kern w:val="0"/>
        </w:rPr>
        <w:t xml:space="preserve">Members of software development teams, developers, testers, administrators, and managers alike need to know how to apply mathematics and interpret statistical data in order to do their jobs effectively. </w:t>
      </w:r>
      <w:r>
        <w:rPr>
          <w:rFonts w:hint="eastAsia"/>
          <w:color w:val="000000"/>
          <w:kern w:val="0"/>
        </w:rPr>
        <w:t>It includes:</w:t>
      </w:r>
    </w:p>
    <w:p>
      <w:pPr>
        <w:rPr>
          <w:color w:val="000000"/>
          <w:kern w:val="0"/>
        </w:rPr>
      </w:pPr>
      <w:r>
        <w:rPr>
          <w:rFonts w:hint="eastAsia"/>
          <w:color w:val="000000"/>
          <w:kern w:val="0"/>
        </w:rPr>
        <w:t>Average</w:t>
      </w:r>
    </w:p>
    <w:p>
      <w:pPr>
        <w:rPr>
          <w:color w:val="000000"/>
          <w:kern w:val="0"/>
        </w:rPr>
      </w:pPr>
      <w:r>
        <w:rPr>
          <w:rFonts w:hint="eastAsia"/>
          <w:color w:val="000000"/>
          <w:kern w:val="0"/>
        </w:rPr>
        <w:t>Percentiles</w:t>
      </w:r>
    </w:p>
    <w:p>
      <w:pPr>
        <w:rPr>
          <w:color w:val="000000"/>
          <w:kern w:val="0"/>
        </w:rPr>
      </w:pPr>
      <w:r>
        <w:rPr>
          <w:rFonts w:hint="eastAsia"/>
          <w:color w:val="000000"/>
          <w:kern w:val="0"/>
        </w:rPr>
        <w:t>Medians</w:t>
      </w:r>
    </w:p>
    <w:p>
      <w:pPr>
        <w:rPr>
          <w:color w:val="000000"/>
          <w:kern w:val="0"/>
        </w:rPr>
      </w:pPr>
      <w:r>
        <w:rPr>
          <w:rFonts w:hint="eastAsia"/>
          <w:color w:val="000000"/>
          <w:kern w:val="0"/>
        </w:rPr>
        <w:t>Normal Values</w:t>
      </w:r>
    </w:p>
    <w:p>
      <w:pPr>
        <w:rPr>
          <w:color w:val="000000"/>
          <w:kern w:val="0"/>
        </w:rPr>
      </w:pPr>
      <w:r>
        <w:rPr>
          <w:rFonts w:hint="eastAsia"/>
          <w:color w:val="000000"/>
          <w:kern w:val="0"/>
        </w:rPr>
        <w:t>Standard Deviations</w:t>
      </w:r>
    </w:p>
    <w:p>
      <w:pPr>
        <w:rPr>
          <w:color w:val="000000"/>
          <w:kern w:val="0"/>
        </w:rPr>
      </w:pPr>
      <w:r>
        <w:rPr>
          <w:rFonts w:hint="eastAsia"/>
          <w:color w:val="000000"/>
          <w:kern w:val="0"/>
        </w:rPr>
        <w:t>Uniform Distributions</w:t>
      </w:r>
    </w:p>
    <w:p>
      <w:pPr>
        <w:rPr>
          <w:color w:val="000000"/>
          <w:kern w:val="0"/>
        </w:rPr>
      </w:pPr>
      <w:r>
        <w:rPr>
          <w:rFonts w:hint="eastAsia"/>
          <w:color w:val="000000"/>
          <w:kern w:val="0"/>
        </w:rPr>
        <w:t>Normal Distributions</w:t>
      </w:r>
    </w:p>
    <w:p>
      <w:pPr>
        <w:rPr>
          <w:rFonts w:eastAsia="宋体"/>
          <w:color w:val="000000"/>
          <w:kern w:val="0"/>
        </w:rPr>
      </w:pPr>
      <w:r>
        <w:rPr>
          <w:color w:val="000000"/>
          <w:kern w:val="0"/>
        </w:rPr>
        <w:t>Performance Test Reporting Fundamentals</w:t>
      </w:r>
      <w:r>
        <w:rPr>
          <w:rFonts w:hint="eastAsia" w:eastAsia="宋体"/>
          <w:color w:val="000000"/>
          <w:kern w:val="0"/>
        </w:rPr>
        <w:t>(</w:t>
      </w:r>
      <w:r>
        <w:rPr>
          <w:rFonts w:hint="eastAsia"/>
          <w:color w:val="000000"/>
          <w:kern w:val="0"/>
        </w:rPr>
        <w:t>TODO later</w:t>
      </w:r>
      <w:r>
        <w:rPr>
          <w:rFonts w:hint="eastAsia" w:eastAsia="宋体"/>
          <w:color w:val="000000"/>
          <w:kern w:val="0"/>
        </w:rPr>
        <w:t>)</w:t>
      </w:r>
    </w:p>
    <w:p/>
    <w:p>
      <w:pPr>
        <w:pStyle w:val="3"/>
        <w:rPr>
          <w:kern w:val="0"/>
        </w:rPr>
      </w:pPr>
      <w:bookmarkStart w:id="35" w:name="_Toc382828072"/>
      <w:bookmarkStart w:id="36" w:name="_Toc393794544"/>
      <w:r>
        <w:rPr>
          <w:rFonts w:hint="eastAsia"/>
          <w:kern w:val="0"/>
        </w:rPr>
        <w:t>Summary</w:t>
      </w:r>
      <w:bookmarkEnd w:id="35"/>
      <w:bookmarkEnd w:id="36"/>
    </w:p>
    <w:p>
      <w:pPr>
        <w:rPr>
          <w:rFonts w:eastAsia="宋体"/>
        </w:rPr>
      </w:pPr>
      <w:r>
        <w:rPr>
          <w:rFonts w:hint="eastAsia"/>
        </w:rPr>
        <w:t xml:space="preserve">Now you have a general view of performance test activities, following sections will describe performance test in detail </w:t>
      </w:r>
      <w:r>
        <w:t>separately</w:t>
      </w:r>
      <w:r>
        <w:rPr>
          <w:rFonts w:hint="eastAsia"/>
        </w:rPr>
        <w:t xml:space="preserve">, and focus on how to implements each segment with Jmeter tool. The doc will be used as user guide to do web application performance test with Jmeter.   </w:t>
      </w:r>
      <w:bookmarkStart w:id="37" w:name="_Data_maintained_by"/>
      <w:bookmarkEnd w:id="37"/>
      <w:bookmarkStart w:id="38" w:name="_Work_Load"/>
      <w:bookmarkEnd w:id="38"/>
      <w:bookmarkStart w:id="39" w:name="_Key_Scenarios_&amp;"/>
      <w:bookmarkEnd w:id="39"/>
    </w:p>
    <w:p>
      <w:pPr>
        <w:rPr>
          <w:rFonts w:eastAsia="宋体"/>
        </w:rPr>
      </w:pPr>
      <w:r>
        <w:rPr>
          <w:rFonts w:hint="eastAsia" w:eastAsia="宋体"/>
        </w:rPr>
        <w:t xml:space="preserve">In Chapter 2 </w:t>
      </w:r>
      <w:r>
        <w:fldChar w:fldCharType="begin"/>
      </w:r>
      <w:r>
        <w:instrText xml:space="preserve">HYPERLINK  \l "_Generate_Script_with" </w:instrText>
      </w:r>
      <w:r>
        <w:fldChar w:fldCharType="separate"/>
      </w:r>
      <w:r>
        <w:rPr>
          <w:rStyle w:val="34"/>
          <w:rFonts w:eastAsia="宋体"/>
        </w:rPr>
        <w:t>Jmeter  User Manual</w:t>
      </w:r>
      <w:r>
        <w:fldChar w:fldCharType="end"/>
      </w:r>
      <w:r>
        <w:rPr>
          <w:rFonts w:hint="eastAsia" w:eastAsia="宋体"/>
        </w:rPr>
        <w:t xml:space="preserve"> ,  it </w:t>
      </w:r>
      <w:r>
        <w:rPr>
          <w:rFonts w:hint="eastAsia"/>
        </w:rPr>
        <w:t>introduce</w:t>
      </w:r>
      <w:r>
        <w:rPr>
          <w:rFonts w:hint="eastAsia" w:eastAsia="宋体"/>
        </w:rPr>
        <w:t>s</w:t>
      </w:r>
      <w:r>
        <w:rPr>
          <w:rFonts w:hint="eastAsia"/>
        </w:rPr>
        <w:t xml:space="preserve"> implementing test </w:t>
      </w:r>
      <w:r>
        <w:t xml:space="preserve">design </w:t>
      </w:r>
      <w:r>
        <w:rPr>
          <w:rFonts w:hint="eastAsia"/>
        </w:rPr>
        <w:t xml:space="preserve">with Jmeter tool, </w:t>
      </w:r>
      <w:r>
        <w:rPr>
          <w:rFonts w:hint="eastAsia" w:eastAsia="宋体"/>
        </w:rPr>
        <w:t xml:space="preserve">how to </w:t>
      </w:r>
      <w:r>
        <w:rPr>
          <w:rFonts w:eastAsia="宋体"/>
        </w:rPr>
        <w:t>execute</w:t>
      </w:r>
      <w:r>
        <w:rPr>
          <w:rFonts w:hint="eastAsia" w:eastAsia="宋体"/>
        </w:rPr>
        <w:t xml:space="preserve"> tests, how to analyze result. </w:t>
      </w:r>
    </w:p>
    <w:p>
      <w:pPr>
        <w:rPr>
          <w:rFonts w:eastAsia="宋体"/>
        </w:rPr>
      </w:pPr>
      <w:r>
        <w:rPr>
          <w:rFonts w:hint="eastAsia" w:eastAsia="宋体"/>
        </w:rPr>
        <w:t xml:space="preserve">In Chapter 3 </w:t>
      </w:r>
      <w:r>
        <w:fldChar w:fldCharType="begin"/>
      </w:r>
      <w:r>
        <w:instrText xml:space="preserve">HYPERLINK  \l "_Performance_Testing_techniques" </w:instrText>
      </w:r>
      <w:r>
        <w:fldChar w:fldCharType="separate"/>
      </w:r>
      <w:r>
        <w:rPr>
          <w:rStyle w:val="34"/>
          <w:rFonts w:eastAsia="宋体"/>
        </w:rPr>
        <w:t>Performance Testing techniques</w:t>
      </w:r>
      <w:r>
        <w:fldChar w:fldCharType="end"/>
      </w:r>
      <w:r>
        <w:rPr>
          <w:rFonts w:hint="eastAsia" w:eastAsia="宋体"/>
        </w:rPr>
        <w:t>, i</w:t>
      </w:r>
      <w:r>
        <w:rPr>
          <w:rFonts w:hint="eastAsia"/>
        </w:rPr>
        <w:t>t introduces how to execute your performance test</w:t>
      </w:r>
      <w:r>
        <w:rPr>
          <w:rFonts w:hint="eastAsia" w:eastAsia="宋体"/>
        </w:rPr>
        <w:t xml:space="preserve"> on different purpose and target on activity 6 and 7 in detail. </w:t>
      </w:r>
      <w:r>
        <w:rPr>
          <w:color w:val="000000"/>
        </w:rPr>
        <w:t>Th</w:t>
      </w:r>
      <w:r>
        <w:rPr>
          <w:rFonts w:hint="eastAsia" w:eastAsia="宋体"/>
          <w:color w:val="000000"/>
        </w:rPr>
        <w:t>e</w:t>
      </w:r>
      <w:r>
        <w:rPr>
          <w:color w:val="000000"/>
        </w:rPr>
        <w:t xml:space="preserve"> chapter addresses </w:t>
      </w:r>
      <w:r>
        <w:t>several common types or categories of performance-related testing</w:t>
      </w:r>
      <w:r>
        <w:rPr>
          <w:rFonts w:hint="eastAsia" w:eastAsia="宋体"/>
        </w:rPr>
        <w:t xml:space="preserve">. </w:t>
      </w:r>
      <w:r>
        <w:rPr>
          <w:rFonts w:hint="eastAsia"/>
        </w:rPr>
        <w:t>I</w:t>
      </w:r>
      <w:r>
        <w:rPr>
          <w:rFonts w:hint="eastAsia"/>
          <w:color w:val="000000"/>
        </w:rPr>
        <w:t>t</w:t>
      </w:r>
      <w:r>
        <w:rPr>
          <w:color w:val="000000"/>
        </w:rPr>
        <w:t xml:space="preserve"> is a generic term that can refer to many different types of performance-related testing</w:t>
      </w:r>
      <w:r>
        <w:rPr>
          <w:rFonts w:hint="eastAsia" w:eastAsia="宋体"/>
          <w:color w:val="000000"/>
        </w:rPr>
        <w:t>:</w:t>
      </w:r>
      <w:r>
        <w:rPr>
          <w:color w:val="000000"/>
        </w:rPr>
        <w:t xml:space="preserve"> </w:t>
      </w:r>
      <w:commentRangeStart w:id="6"/>
      <w:r>
        <w:fldChar w:fldCharType="begin"/>
      </w:r>
      <w:r>
        <w:instrText xml:space="preserve">HYPERLINK \l "_Endurance_Test"</w:instrText>
      </w:r>
      <w:r>
        <w:fldChar w:fldCharType="separate"/>
      </w:r>
      <w:r>
        <w:rPr>
          <w:rStyle w:val="34"/>
          <w:szCs w:val="23"/>
        </w:rPr>
        <w:t>Endurance Test</w:t>
      </w:r>
      <w:r>
        <w:fldChar w:fldCharType="end"/>
      </w:r>
      <w:r>
        <w:rPr>
          <w:rFonts w:hint="eastAsia"/>
        </w:rPr>
        <w:t xml:space="preserve">, </w:t>
      </w:r>
      <w:r>
        <w:fldChar w:fldCharType="begin"/>
      </w:r>
      <w:r>
        <w:instrText xml:space="preserve">HYPERLINK  \l "_Load_Test_1" </w:instrText>
      </w:r>
      <w:r>
        <w:fldChar w:fldCharType="separate"/>
      </w:r>
      <w:r>
        <w:rPr>
          <w:rStyle w:val="34"/>
          <w:rFonts w:eastAsia="宋体"/>
        </w:rPr>
        <w:t>Load Test</w:t>
      </w:r>
      <w:r>
        <w:fldChar w:fldCharType="end"/>
      </w:r>
      <w:r>
        <w:rPr>
          <w:rFonts w:hint="eastAsia"/>
        </w:rPr>
        <w:t xml:space="preserve">, </w:t>
      </w:r>
      <w:r>
        <w:fldChar w:fldCharType="begin"/>
      </w:r>
      <w:r>
        <w:instrText xml:space="preserve">HYPERLINK  \l "_Stress_Test" </w:instrText>
      </w:r>
      <w:r>
        <w:fldChar w:fldCharType="separate"/>
      </w:r>
      <w:r>
        <w:rPr>
          <w:rStyle w:val="34"/>
          <w:szCs w:val="23"/>
        </w:rPr>
        <w:t>Stress Test</w:t>
      </w:r>
      <w:r>
        <w:fldChar w:fldCharType="end"/>
      </w:r>
      <w:commentRangeEnd w:id="6"/>
      <w:r>
        <w:rPr>
          <w:rStyle w:val="36"/>
        </w:rPr>
        <w:commentReference w:id="6"/>
      </w:r>
      <w:r>
        <w:rPr>
          <w:rFonts w:hint="eastAsia"/>
        </w:rPr>
        <w:t>. E</w:t>
      </w:r>
      <w:r>
        <w:rPr>
          <w:color w:val="000000"/>
        </w:rPr>
        <w:t xml:space="preserve">ach of </w:t>
      </w:r>
      <w:r>
        <w:rPr>
          <w:rFonts w:hint="eastAsia"/>
          <w:color w:val="000000"/>
        </w:rPr>
        <w:t>them</w:t>
      </w:r>
      <w:r>
        <w:rPr>
          <w:color w:val="000000"/>
        </w:rPr>
        <w:t xml:space="preserve"> addresses a specific problem area and provides its own benefits, risks, and challenges.</w:t>
      </w:r>
      <w:r>
        <w:rPr>
          <w:rFonts w:hint="eastAsia"/>
          <w:color w:val="000000"/>
        </w:rPr>
        <w:t xml:space="preserve"> </w:t>
      </w:r>
    </w:p>
    <w:p/>
    <w:p>
      <w:pPr>
        <w:pStyle w:val="43"/>
        <w:ind w:left="420"/>
        <w:rPr>
          <w:sz w:val="23"/>
          <w:szCs w:val="23"/>
        </w:rPr>
      </w:pPr>
    </w:p>
    <w:p>
      <w:bookmarkStart w:id="40" w:name="_Prepare_for_Performance"/>
      <w:bookmarkEnd w:id="40"/>
      <w:r>
        <w:rPr>
          <w:rFonts w:hint="eastAsia"/>
        </w:rPr>
        <w:t xml:space="preserve">  </w:t>
      </w:r>
    </w:p>
    <w:p/>
    <w:p>
      <w:pPr>
        <w:pStyle w:val="43"/>
        <w:rPr>
          <w:sz w:val="23"/>
          <w:szCs w:val="23"/>
        </w:rPr>
      </w:pPr>
    </w:p>
    <w:p>
      <w:pPr>
        <w:pStyle w:val="2"/>
      </w:pPr>
      <w:commentRangeStart w:id="7"/>
      <w:bookmarkStart w:id="41" w:name="_Generate_Script_with"/>
      <w:bookmarkEnd w:id="41"/>
      <w:bookmarkStart w:id="42" w:name="_Jmeter__User"/>
      <w:bookmarkEnd w:id="42"/>
      <w:bookmarkStart w:id="43" w:name="_Toc382828086"/>
      <w:bookmarkStart w:id="44" w:name="_Toc393794545"/>
      <w:r>
        <w:rPr>
          <w:rFonts w:hint="eastAsia"/>
        </w:rPr>
        <w:t>Jmeter</w:t>
      </w:r>
      <w:bookmarkEnd w:id="43"/>
      <w:commentRangeEnd w:id="7"/>
      <w:r>
        <w:rPr>
          <w:rStyle w:val="36"/>
          <w:b w:val="0"/>
          <w:bCs w:val="0"/>
          <w:kern w:val="2"/>
        </w:rPr>
        <w:commentReference w:id="7"/>
      </w:r>
      <w:r>
        <w:rPr>
          <w:rFonts w:hint="eastAsia" w:eastAsia="宋体"/>
        </w:rPr>
        <w:t xml:space="preserve"> User Manual</w:t>
      </w:r>
      <w:bookmarkEnd w:id="44"/>
    </w:p>
    <w:p>
      <w:pPr>
        <w:pStyle w:val="3"/>
      </w:pPr>
      <w:bookmarkStart w:id="45" w:name="_Introduction"/>
      <w:bookmarkEnd w:id="45"/>
      <w:bookmarkStart w:id="46" w:name="_Toc382828087"/>
      <w:bookmarkStart w:id="47" w:name="_Toc393794546"/>
      <w:r>
        <w:rPr>
          <w:rFonts w:hint="eastAsia"/>
          <w:szCs w:val="52"/>
        </w:rPr>
        <w:t>Introduction</w:t>
      </w:r>
      <w:bookmarkEnd w:id="46"/>
      <w:bookmarkEnd w:id="47"/>
    </w:p>
    <w:p>
      <w:pPr>
        <w:pStyle w:val="40"/>
        <w:ind w:left="2880" w:firstLine="0" w:firstLineChars="0"/>
      </w:pPr>
    </w:p>
    <w:p>
      <w:r>
        <w:t xml:space="preserve">Apache JMeter is a 100% pure Java desktop application designed to load test client/server software (such as a </w:t>
      </w:r>
      <w:r>
        <w:fldChar w:fldCharType="begin"/>
      </w:r>
      <w:r>
        <w:instrText xml:space="preserve">HYPERLINK "http://jmeter.apache.org/usermanual/build-web-test-plan.html" </w:instrText>
      </w:r>
      <w:r>
        <w:fldChar w:fldCharType="separate"/>
      </w:r>
      <w:r>
        <w:rPr>
          <w:rStyle w:val="34"/>
        </w:rPr>
        <w:t xml:space="preserve">web application </w:t>
      </w:r>
      <w:r>
        <w:fldChar w:fldCharType="end"/>
      </w:r>
      <w:r>
        <w:t xml:space="preserve">). It may be used to test performance both on static and dynamic resources such as static files, Java Servlets, CGI scripts, Java objects, </w:t>
      </w:r>
      <w:r>
        <w:fldChar w:fldCharType="begin"/>
      </w:r>
      <w:r>
        <w:instrText xml:space="preserve">HYPERLINK "http://jmeter.apache.org/usermanual/build-db-test-plan.html" </w:instrText>
      </w:r>
      <w:r>
        <w:fldChar w:fldCharType="separate"/>
      </w:r>
      <w:r>
        <w:rPr>
          <w:rStyle w:val="34"/>
        </w:rPr>
        <w:t xml:space="preserve">databases </w:t>
      </w:r>
      <w:r>
        <w:fldChar w:fldCharType="end"/>
      </w:r>
      <w:r>
        <w:t xml:space="preserve">, </w:t>
      </w:r>
      <w:r>
        <w:fldChar w:fldCharType="begin"/>
      </w:r>
      <w:r>
        <w:instrText xml:space="preserve">HYPERLINK "http://jmeter.apache.org/usermanual/build-ftp-test-plan.html" </w:instrText>
      </w:r>
      <w:r>
        <w:fldChar w:fldCharType="separate"/>
      </w:r>
      <w:r>
        <w:rPr>
          <w:rStyle w:val="34"/>
        </w:rPr>
        <w:t xml:space="preserve">FTP servers </w:t>
      </w:r>
      <w:r>
        <w:fldChar w:fldCharType="end"/>
      </w:r>
      <w:r>
        <w:t xml:space="preserve">, and more. JMeter can be used to simulate a heavy load on a server, network or object to test its strength or to analyze overall performance under different load types. Additionally, JMeter can help you regression test your application by letting you create test scripts with </w:t>
      </w:r>
      <w:r>
        <w:fldChar w:fldCharType="begin"/>
      </w:r>
      <w:r>
        <w:instrText xml:space="preserve">HYPERLINK "http://jmeter.apache.org/usermanual/test_plan.html" \l "assertions" </w:instrText>
      </w:r>
      <w:r>
        <w:fldChar w:fldCharType="separate"/>
      </w:r>
      <w:r>
        <w:rPr>
          <w:rStyle w:val="34"/>
        </w:rPr>
        <w:t xml:space="preserve">assertions </w:t>
      </w:r>
      <w:r>
        <w:fldChar w:fldCharType="end"/>
      </w:r>
      <w:r>
        <w:t xml:space="preserve">to validate that your application is returning the results you expect. For maximum flexibility, JMeter lets you create these assertions using regular expressions. But please note that JMeter is not a browser. </w:t>
      </w:r>
    </w:p>
    <w:p>
      <w:pPr>
        <w:pStyle w:val="4"/>
      </w:pPr>
      <w:bookmarkStart w:id="48" w:name="_Toc382828088"/>
      <w:bookmarkStart w:id="49" w:name="_Toc393794547"/>
      <w:r>
        <w:rPr>
          <w:rFonts w:hint="eastAsia"/>
        </w:rPr>
        <w:t>Jmeter download</w:t>
      </w:r>
      <w:bookmarkEnd w:id="48"/>
      <w:bookmarkEnd w:id="49"/>
    </w:p>
    <w:p>
      <w:r>
        <w:t xml:space="preserve">This project is a сustom set of plugins for Apache JMeter, not affiliated with Apache Software Foundation.( </w:t>
      </w:r>
      <w:r>
        <w:fldChar w:fldCharType="begin"/>
      </w:r>
      <w:r>
        <w:instrText xml:space="preserve">HYPERLINK "http://code.google.com/p/jmeter-plugins/" </w:instrText>
      </w:r>
      <w:r>
        <w:fldChar w:fldCharType="separate"/>
      </w:r>
      <w:r>
        <w:rPr>
          <w:rStyle w:val="34"/>
        </w:rPr>
        <w:t>http://code.google.com/p/jmeter-plugins/</w:t>
      </w:r>
      <w:r>
        <w:fldChar w:fldCharType="end"/>
      </w:r>
      <w:r>
        <w:t>)</w:t>
      </w:r>
    </w:p>
    <w:p>
      <w:pPr>
        <w:pStyle w:val="4"/>
      </w:pPr>
      <w:bookmarkStart w:id="50" w:name="_Toc382828089"/>
      <w:bookmarkStart w:id="51" w:name="_Toc393794548"/>
      <w:r>
        <w:rPr>
          <w:rFonts w:hint="eastAsia"/>
        </w:rPr>
        <w:t>Jmeter plugin</w:t>
      </w:r>
      <w:bookmarkEnd w:id="50"/>
      <w:bookmarkEnd w:id="51"/>
    </w:p>
    <w:p>
      <w:r>
        <w:t>You need to run JMeter 2.8 or above with a JRE 1.6 or above to use the plugins.</w:t>
      </w:r>
    </w:p>
    <w:p>
      <w:r>
        <w:rPr>
          <w:rFonts w:hint="eastAsia"/>
        </w:rPr>
        <w:t xml:space="preserve">For zip files refer to </w:t>
      </w:r>
      <w:r>
        <w:t>http://172.16.5.12/svn/argus/common/Architect/Architecture Action List/5. Performance Tuning/Jmeter</w:t>
      </w:r>
    </w:p>
    <w:p>
      <w:r>
        <w:rPr>
          <w:rFonts w:hint="eastAsia" w:ascii="Times New Roman" w:hAnsi="Times New Roman" w:eastAsia="宋体" w:cs="Times New Roman"/>
          <w:kern w:val="2"/>
          <w:sz w:val="23"/>
          <w:szCs w:val="22"/>
          <w:lang w:val="en-US" w:eastAsia="zh-CN" w:bidi="ar-SA"/>
        </w:rPr>
        <w:pict>
          <v:shape id="图片 24" o:spid="_x0000_s1035" type="#_x0000_t75" style="height:27.85pt;width:415.2pt;rotation:0f;" o:ole="f" fillcolor="#FFFFFF" filled="f" o:preferrelative="t" stroked="f" coordorigin="0,0" coordsize="21600,21600">
            <v:fill on="f" color2="#FFFFFF" focus="0%"/>
            <v:imagedata gain="65536f" blacklevel="0f" gamma="0" o:title="" r:id="rId19"/>
            <o:lock v:ext="edit" position="f" selection="f" grouping="f" rotation="f" cropping="f" text="f" aspectratio="t"/>
            <w10:wrap type="none"/>
            <w10:anchorlock/>
          </v:shape>
        </w:pict>
      </w:r>
    </w:p>
    <w:p>
      <w:r>
        <w:t>D</w:t>
      </w:r>
      <w:r>
        <w:rPr>
          <w:rFonts w:hint="eastAsia"/>
        </w:rPr>
        <w:t xml:space="preserve">ownload latest version refer to </w:t>
      </w:r>
      <w:r>
        <w:fldChar w:fldCharType="begin"/>
      </w:r>
      <w:r>
        <w:instrText xml:space="preserve">HYPERLINK "http://jmeter-plugins.org/" \l "/" </w:instrText>
      </w:r>
      <w:r>
        <w:fldChar w:fldCharType="separate"/>
      </w:r>
      <w:r>
        <w:rPr>
          <w:rStyle w:val="34"/>
        </w:rPr>
        <w:t>http://jmeter-plugins.org/#/</w:t>
      </w:r>
      <w:r>
        <w:fldChar w:fldCharType="end"/>
      </w:r>
      <w:r>
        <w:rPr>
          <w:rFonts w:hint="eastAsia"/>
        </w:rPr>
        <w:t xml:space="preserve">  </w:t>
      </w:r>
    </w:p>
    <w:p>
      <w:r>
        <w:rPr>
          <w:rFonts w:hint="eastAsia"/>
        </w:rPr>
        <w:t>Unzip and put all jar under Jmeter Install directory</w:t>
      </w:r>
      <w:r>
        <w:t>\lib\ext</w:t>
      </w:r>
      <w:r>
        <w:rPr>
          <w:rFonts w:hint="eastAsia"/>
        </w:rPr>
        <w:t xml:space="preserve">, exp: </w:t>
      </w:r>
      <w:r>
        <w:t>D:\apache-jmeter-2.9\apache-jmeter-2.9\lib\ext</w:t>
      </w:r>
      <w:r>
        <w:rPr>
          <w:rFonts w:hint="eastAsia"/>
        </w:rPr>
        <w:t>. Then restart Jmeter.</w:t>
      </w:r>
    </w:p>
    <w:p/>
    <w:p>
      <w:r>
        <w:t>JMeter-Plugins version 1.0.0 and newer are shipped via three distribution ZIPs:</w:t>
      </w:r>
    </w:p>
    <w:p>
      <w:r>
        <w:t>JMeterPlugins-x.x.x.zip - contains plugins, must be unpacked into lib/ext directory inside JMeter</w:t>
      </w:r>
    </w:p>
    <w:p>
      <w:r>
        <w:t>JMeterPlugins-libs-x.x.x.zip - contains additional JARs used by JSON/HBase/Hadoop/etc plugins, must be upnacked into lib directory inside JMeter</w:t>
      </w:r>
    </w:p>
    <w:p>
      <w:r>
        <w:t>ServerAgent-x.x.x.zip - contains server resource monitoring agent to use with PerfMon Metrics Collector plugin, standalone utility</w:t>
      </w:r>
    </w:p>
    <w:p/>
    <w:p>
      <w:r>
        <w:t>This project is a сustom set of plugins for Apache JMeter, not affiliated with Apache Software Foundation.( http://code.google.com/p/jmeter-plugins/)</w:t>
      </w:r>
    </w:p>
    <w:p/>
    <w:p>
      <w:pPr>
        <w:pStyle w:val="3"/>
      </w:pPr>
      <w:bookmarkStart w:id="52" w:name="_Toc382828090"/>
      <w:bookmarkStart w:id="53" w:name="_Toc393794549"/>
      <w:r>
        <w:t>Elements of a Test Plan</w:t>
      </w:r>
      <w:bookmarkEnd w:id="52"/>
      <w:bookmarkEnd w:id="53"/>
    </w:p>
    <w:p>
      <w:r>
        <w:t>The Test Plan object has a checkbox called "Functional Testing". If selected, it will cause JMeter to record the data returned from the server for each sample. If you have selected a file in your test listeners, this data will be written to file. This can be useful if you are doing a small run to ensure that JMeter is configured correctly, and that your server is returning the expected results. The consequence is that the file will grow huge quickly, and JMeter's performance will suffer. This option should be off if you are doing stress-testing (it is off by default).</w:t>
      </w:r>
    </w:p>
    <w:p>
      <w:r>
        <w:t>If you are not recording the data to file, this option makes no difference.</w:t>
      </w:r>
    </w:p>
    <w:p>
      <w:r>
        <w:t>You can also use the Configuration button on a listener to decide what fields to save.</w:t>
      </w:r>
    </w:p>
    <w:p>
      <w:pPr>
        <w:pStyle w:val="40"/>
        <w:keepNext/>
        <w:widowControl/>
        <w:numPr>
          <w:ilvl w:val="0"/>
          <w:numId w:val="6"/>
        </w:numPr>
        <w:spacing w:before="240" w:after="60"/>
        <w:ind w:firstLineChars="0"/>
        <w:jc w:val="left"/>
        <w:outlineLvl w:val="1"/>
        <w:rPr>
          <w:b/>
          <w:vanish/>
          <w:szCs w:val="21"/>
        </w:rPr>
      </w:pPr>
      <w:bookmarkStart w:id="54" w:name="_Toc382828091"/>
      <w:bookmarkEnd w:id="54"/>
      <w:bookmarkStart w:id="55" w:name="_Toc393794550"/>
      <w:bookmarkEnd w:id="55"/>
    </w:p>
    <w:p>
      <w:pPr>
        <w:pStyle w:val="4"/>
      </w:pPr>
      <w:bookmarkStart w:id="56" w:name="_Toc382828092"/>
      <w:bookmarkStart w:id="57" w:name="_Toc393794551"/>
      <w:r>
        <w:t>Thread Group</w:t>
      </w:r>
      <w:bookmarkEnd w:id="56"/>
      <w:bookmarkEnd w:id="57"/>
    </w:p>
    <w:p>
      <w:r>
        <w:t xml:space="preserve">Reference to </w:t>
      </w:r>
      <w:r>
        <w:fldChar w:fldCharType="begin"/>
      </w:r>
      <w:r>
        <w:instrText xml:space="preserve">HYPERLINK "http://jmeter.apache.org/usermanual/test_plan.html" </w:instrText>
      </w:r>
      <w:r>
        <w:fldChar w:fldCharType="separate"/>
      </w:r>
      <w:r>
        <w:rPr>
          <w:rStyle w:val="34"/>
        </w:rPr>
        <w:t>http://jmeter.apache.org/usermanual/test_plan.html</w:t>
      </w:r>
      <w:r>
        <w:fldChar w:fldCharType="end"/>
      </w:r>
      <w:r>
        <w:t xml:space="preserve"> ,4.1 Thread Group.</w:t>
      </w:r>
    </w:p>
    <w:p>
      <w:pPr>
        <w:pStyle w:val="4"/>
      </w:pPr>
      <w:bookmarkStart w:id="58" w:name="_Toc382828093"/>
      <w:bookmarkStart w:id="59" w:name="_Toc393794552"/>
      <w:r>
        <w:t>Test Fragments</w:t>
      </w:r>
      <w:bookmarkEnd w:id="58"/>
      <w:bookmarkEnd w:id="59"/>
    </w:p>
    <w:p>
      <w:r>
        <w:t xml:space="preserve">Reference to </w:t>
      </w:r>
      <w:r>
        <w:fldChar w:fldCharType="begin"/>
      </w:r>
      <w:r>
        <w:instrText xml:space="preserve">HYPERLINK "http://jmeter.apache.org/usermanual/test_plan.html" </w:instrText>
      </w:r>
      <w:r>
        <w:fldChar w:fldCharType="separate"/>
      </w:r>
      <w:r>
        <w:rPr>
          <w:rStyle w:val="34"/>
        </w:rPr>
        <w:t>http://jmeter.apache.org/usermanual/test_plan.html</w:t>
      </w:r>
      <w:r>
        <w:fldChar w:fldCharType="end"/>
      </w:r>
      <w:r>
        <w:t xml:space="preserve"> ,4.2.3 Test Fragments.</w:t>
      </w:r>
    </w:p>
    <w:p>
      <w:pPr>
        <w:pStyle w:val="4"/>
      </w:pPr>
      <w:bookmarkStart w:id="60" w:name="_Toc382828094"/>
      <w:bookmarkStart w:id="61" w:name="_Toc393794553"/>
      <w:r>
        <w:t>Transaction Controllers</w:t>
      </w:r>
      <w:bookmarkEnd w:id="60"/>
      <w:bookmarkEnd w:id="61"/>
    </w:p>
    <w:p>
      <w:r>
        <w:t xml:space="preserve">Reference to </w:t>
      </w:r>
    </w:p>
    <w:p>
      <w:r>
        <w:fldChar w:fldCharType="begin"/>
      </w:r>
      <w:r>
        <w:instrText xml:space="preserve">HYPERLINK "http://jmeter.apache.org/usermanual/component_reference.html" \l "Transaction_Controller" </w:instrText>
      </w:r>
      <w:r>
        <w:fldChar w:fldCharType="separate"/>
      </w:r>
      <w:r>
        <w:rPr>
          <w:rStyle w:val="34"/>
        </w:rPr>
        <w:t>http://jmeter.apache.org/usermanual/component_reference.html#Transaction_Controller</w:t>
      </w:r>
      <w:r>
        <w:fldChar w:fldCharType="end"/>
      </w:r>
      <w:r>
        <w:t xml:space="preserve"> ,</w:t>
      </w:r>
    </w:p>
    <w:p>
      <w:pPr>
        <w:pStyle w:val="4"/>
      </w:pPr>
      <w:bookmarkStart w:id="62" w:name="_Toc382828095"/>
      <w:bookmarkStart w:id="63" w:name="_Toc393794554"/>
      <w:r>
        <w:t>Listeners</w:t>
      </w:r>
      <w:bookmarkEnd w:id="62"/>
      <w:bookmarkEnd w:id="63"/>
    </w:p>
    <w:p>
      <w:pPr>
        <w:ind w:left="393" w:leftChars="171" w:firstLine="230" w:firstLineChars="100"/>
      </w:pPr>
      <w:r>
        <w:t xml:space="preserve">Reference to </w:t>
      </w:r>
      <w:r>
        <w:fldChar w:fldCharType="begin"/>
      </w:r>
      <w:r>
        <w:instrText xml:space="preserve">HYPERLINK "http://jmeter.apache.org/usermanual/component_reference.html" \l "listeners" </w:instrText>
      </w:r>
      <w:r>
        <w:fldChar w:fldCharType="separate"/>
      </w:r>
      <w:r>
        <w:rPr>
          <w:rStyle w:val="34"/>
        </w:rPr>
        <w:t>http://jmeter.apache.org/usermanual/component_reference.html#listeners</w:t>
      </w:r>
      <w:r>
        <w:fldChar w:fldCharType="end"/>
      </w:r>
    </w:p>
    <w:p>
      <w:pPr>
        <w:ind w:left="393" w:leftChars="171" w:firstLine="230" w:firstLineChars="100"/>
      </w:pPr>
      <w:r>
        <w:t>Listeners.</w:t>
      </w:r>
    </w:p>
    <w:p>
      <w:pPr>
        <w:pStyle w:val="4"/>
      </w:pPr>
      <w:bookmarkStart w:id="64" w:name="_Toc382828096"/>
      <w:bookmarkStart w:id="65" w:name="_Toc393794555"/>
      <w:r>
        <w:t>Timers</w:t>
      </w:r>
      <w:bookmarkEnd w:id="64"/>
      <w:bookmarkEnd w:id="65"/>
    </w:p>
    <w:p>
      <w:pPr>
        <w:ind w:left="360"/>
      </w:pPr>
      <w:r>
        <w:t xml:space="preserve">Reference to </w:t>
      </w:r>
      <w:r>
        <w:fldChar w:fldCharType="begin"/>
      </w:r>
      <w:r>
        <w:instrText xml:space="preserve">HYPERLINK "http://jmeter.apache.org/usermanual/test_plan.html" </w:instrText>
      </w:r>
      <w:r>
        <w:fldChar w:fldCharType="separate"/>
      </w:r>
      <w:r>
        <w:rPr>
          <w:rStyle w:val="34"/>
        </w:rPr>
        <w:t>http://jmeter.apache.org/usermanual/test_plan.html</w:t>
      </w:r>
      <w:r>
        <w:fldChar w:fldCharType="end"/>
      </w:r>
      <w:r>
        <w:t xml:space="preserve"> ,4.4 Assertions.</w:t>
      </w:r>
    </w:p>
    <w:p>
      <w:pPr>
        <w:pStyle w:val="4"/>
      </w:pPr>
      <w:bookmarkStart w:id="66" w:name="_Toc382828097"/>
      <w:bookmarkStart w:id="67" w:name="_Toc393794556"/>
      <w:r>
        <w:t>Assertions</w:t>
      </w:r>
      <w:bookmarkEnd w:id="66"/>
      <w:bookmarkEnd w:id="67"/>
    </w:p>
    <w:p>
      <w:pPr>
        <w:ind w:left="360"/>
      </w:pPr>
      <w:r>
        <w:t xml:space="preserve">Reference to </w:t>
      </w:r>
      <w:r>
        <w:fldChar w:fldCharType="begin"/>
      </w:r>
      <w:r>
        <w:instrText xml:space="preserve">HYPERLINK "http://jmeter.apache.org/usermanual/test_plan.html" </w:instrText>
      </w:r>
      <w:r>
        <w:fldChar w:fldCharType="separate"/>
      </w:r>
      <w:r>
        <w:rPr>
          <w:rStyle w:val="34"/>
        </w:rPr>
        <w:t>http://jmeter.apache.org/usermanual/test_plan.html</w:t>
      </w:r>
      <w:r>
        <w:fldChar w:fldCharType="end"/>
      </w:r>
      <w:r>
        <w:t xml:space="preserve"> , 4.5 Assertions.</w:t>
      </w:r>
    </w:p>
    <w:p>
      <w:pPr>
        <w:pStyle w:val="4"/>
      </w:pPr>
      <w:bookmarkStart w:id="68" w:name="_Toc382828098"/>
      <w:bookmarkStart w:id="69" w:name="_Toc393794557"/>
      <w:r>
        <w:t>BeanShell Sampler</w:t>
      </w:r>
      <w:bookmarkEnd w:id="68"/>
      <w:bookmarkEnd w:id="69"/>
    </w:p>
    <w:p>
      <w:pPr>
        <w:keepNext/>
        <w:widowControl/>
        <w:spacing w:before="240" w:after="60"/>
        <w:jc w:val="left"/>
      </w:pPr>
      <w:r>
        <w:t xml:space="preserve">Reference to </w:t>
      </w:r>
    </w:p>
    <w:p>
      <w:pPr>
        <w:ind w:left="360"/>
      </w:pPr>
      <w:r>
        <w:fldChar w:fldCharType="begin"/>
      </w:r>
      <w:r>
        <w:instrText xml:space="preserve">HYPERLINK "http://jmeter.apache.org/usermanual/component_reference.html" \l "BeanShell_Sampler" </w:instrText>
      </w:r>
      <w:r>
        <w:fldChar w:fldCharType="separate"/>
      </w:r>
      <w:r>
        <w:rPr>
          <w:rStyle w:val="34"/>
        </w:rPr>
        <w:t>http://jmeter.apache.org/usermanual/component_reference.html#BeanShell_Sampler</w:t>
      </w:r>
      <w:r>
        <w:fldChar w:fldCharType="end"/>
      </w:r>
      <w:r>
        <w:t xml:space="preserve"> , 18.1.10 BeanShell Sampler.</w:t>
      </w:r>
    </w:p>
    <w:p>
      <w:pPr>
        <w:pStyle w:val="4"/>
      </w:pPr>
      <w:bookmarkStart w:id="70" w:name="_Toc382828099"/>
      <w:bookmarkStart w:id="71" w:name="_Toc393794558"/>
      <w:r>
        <w:t>Http proxy server</w:t>
      </w:r>
      <w:bookmarkEnd w:id="70"/>
      <w:bookmarkEnd w:id="71"/>
    </w:p>
    <w:p>
      <w:pPr>
        <w:ind w:left="360"/>
      </w:pPr>
      <w:r>
        <w:t xml:space="preserve">Reference to </w:t>
      </w:r>
    </w:p>
    <w:p>
      <w:pPr>
        <w:ind w:left="360"/>
      </w:pPr>
      <w:r>
        <w:fldChar w:fldCharType="begin"/>
      </w:r>
      <w:r>
        <w:instrText xml:space="preserve">HYPERLINK "http://jmeter.apache.org/usermanual/component_reference.html" \l "HTTP_Proxy_Server" </w:instrText>
      </w:r>
      <w:r>
        <w:fldChar w:fldCharType="separate"/>
      </w:r>
      <w:r>
        <w:rPr>
          <w:rStyle w:val="34"/>
        </w:rPr>
        <w:t>http://jmeter.apache.org/usermanual/component_reference.html#HTTP_Proxy_Server</w:t>
      </w:r>
      <w:r>
        <w:fldChar w:fldCharType="end"/>
      </w:r>
      <w:r>
        <w:t xml:space="preserve"> </w:t>
      </w:r>
    </w:p>
    <w:p>
      <w:pPr>
        <w:pStyle w:val="3"/>
      </w:pPr>
      <w:bookmarkStart w:id="72" w:name="_Toc382828100"/>
      <w:bookmarkStart w:id="73" w:name="_Toc393794559"/>
      <w:r>
        <w:t>Building a Web Test Plan</w:t>
      </w:r>
      <w:bookmarkEnd w:id="72"/>
      <w:bookmarkEnd w:id="73"/>
    </w:p>
    <w:p>
      <w:pPr>
        <w:pStyle w:val="4"/>
      </w:pPr>
      <w:bookmarkStart w:id="74" w:name="_Toc382828101"/>
      <w:bookmarkStart w:id="75" w:name="_Toc393794560"/>
      <w:r>
        <w:t>Add Thread Group</w:t>
      </w:r>
      <w:bookmarkEnd w:id="74"/>
      <w:bookmarkEnd w:id="75"/>
    </w:p>
    <w:p>
      <w:r>
        <w:t xml:space="preserve">The first step you want to do with every JMeter Test Plan is to add a Thread Group element. The Thread Group tells JMeter the number of users you want to simulate, how often the users should send requests, and the how many requests they should send.Go ahead and add the ThreadGroup element by first selecting the Test Plan, clicking your right mouse button to get the Add menu, and then select Add --&gt; ThreadGroup.You should now see the Thread Group element under Test Plan. If you do not see the element, then "expand" the Test Plan tree by clicking on the Test Plan element. </w:t>
      </w:r>
    </w:p>
    <w:p>
      <w:pPr>
        <w:ind w:firstLine="0"/>
        <w:rPr>
          <w:b/>
          <w:szCs w:val="21"/>
        </w:rPr>
      </w:pPr>
      <w:r>
        <w:rPr>
          <w:rFonts w:ascii="Times New Roman" w:hAnsi="Times New Roman" w:eastAsia="宋体" w:cs="Times New Roman"/>
          <w:kern w:val="2"/>
          <w:sz w:val="23"/>
          <w:szCs w:val="22"/>
          <w:lang w:val="en-US" w:eastAsia="zh-CN" w:bidi="ar-SA"/>
        </w:rPr>
        <w:pict>
          <v:shape id="Picture 3" o:spid="_x0000_s1036" type="#_x0000_t75" style="height:280.3pt;width:404.15pt;rotation:0f;" o:ole="f" fillcolor="#FFFFFF" filled="f" o:preferrelative="t" stroked="f" coordorigin="0,0" coordsize="21600,21600">
            <v:fill on="f" color2="#FFFFFF" focus="0%"/>
            <v:imagedata gain="65536f" blacklevel="0f" gamma="0" o:title="" r:id="rId20"/>
            <o:lock v:ext="edit" position="f" selection="f" grouping="f" rotation="f" cropping="f" text="f" aspectratio="t"/>
            <w10:wrap type="none"/>
            <w10:anchorlock/>
          </v:shape>
        </w:pict>
      </w:r>
    </w:p>
    <w:p>
      <w:pPr>
        <w:ind w:firstLine="0"/>
        <w:jc w:val="center"/>
        <w:rPr>
          <w:sz w:val="15"/>
          <w:szCs w:val="15"/>
        </w:rPr>
      </w:pPr>
      <w:r>
        <w:rPr>
          <w:sz w:val="15"/>
          <w:szCs w:val="15"/>
        </w:rPr>
        <w:t>Figure 4</w:t>
      </w:r>
    </w:p>
    <w:p>
      <w:pPr>
        <w:pStyle w:val="4"/>
      </w:pPr>
      <w:bookmarkStart w:id="76" w:name="_Toc382828102"/>
      <w:bookmarkStart w:id="77" w:name="_Toc393794561"/>
      <w:r>
        <w:t>Setting the Parameters of thread group</w:t>
      </w:r>
      <w:bookmarkEnd w:id="76"/>
      <w:bookmarkEnd w:id="77"/>
    </w:p>
    <w:p>
      <w:r>
        <w:t>Start by providing a more descriptive name for our Thread Group. In the name field, enter JMeter Users.</w:t>
      </w:r>
    </w:p>
    <w:p>
      <w:r>
        <w:t>Next, increase the number of users (called threads) to 1.</w:t>
      </w:r>
    </w:p>
    <w:p>
      <w:r>
        <w:t>In the next field, the Ramp-Up Period, leave the the default value of 1 seconds. This property tells JMeter how long to delay between starting each user. For example, if you enter a Ramp-Up Period of 5 seconds, JMeter will finish starting all of your users by the end of the 5 seconds. So, if we have 5 users and a 5 second Ramp-Up Period, then the delay between starting users would be 1 second (5 users / 5 seconds = 1 user per second). If you set the value to 0, then JMeter will immediately start all of your users.</w:t>
      </w:r>
    </w:p>
    <w:p>
      <w:r>
        <w:t xml:space="preserve">Finally enter a value of 2 in the Loop Count field. This property tells JMeter how many times to repeat your test. If you enter a loop count value of 1, then JMeter will run your test only once. To have JMeter repeatedly run your Test Plan, select the Forever checkbox. </w:t>
      </w:r>
    </w:p>
    <w:p>
      <w:pPr>
        <w:ind w:firstLine="0"/>
        <w:rPr>
          <w:b/>
          <w:szCs w:val="21"/>
        </w:rPr>
      </w:pPr>
      <w:r>
        <w:rPr>
          <w:rFonts w:ascii="Times New Roman" w:hAnsi="Times New Roman" w:eastAsia="宋体" w:cs="Times New Roman"/>
          <w:kern w:val="2"/>
          <w:sz w:val="23"/>
          <w:szCs w:val="22"/>
          <w:lang w:val="en-US" w:eastAsia="zh-CN" w:bidi="ar-SA"/>
        </w:rPr>
        <w:pict>
          <v:shape id="Picture 4" o:spid="_x0000_s1037" type="#_x0000_t75" style="height:168.5pt;width:456pt;rotation:0f;" o:ole="f" fillcolor="#FFFFFF" filled="f" o:preferrelative="t" stroked="f" coordorigin="0,0" coordsize="21600,21600">
            <v:fill on="f" color2="#FFFFFF" focus="0%"/>
            <v:imagedata gain="65536f" blacklevel="0f" gamma="0" o:title="" r:id="rId21"/>
            <o:lock v:ext="edit" position="f" selection="f" grouping="f" rotation="f" cropping="f" text="f" aspectratio="t"/>
            <w10:wrap type="none"/>
            <w10:anchorlock/>
          </v:shape>
        </w:pict>
      </w:r>
    </w:p>
    <w:p>
      <w:pPr>
        <w:jc w:val="center"/>
        <w:rPr>
          <w:sz w:val="15"/>
          <w:szCs w:val="15"/>
        </w:rPr>
      </w:pPr>
      <w:r>
        <w:rPr>
          <w:sz w:val="15"/>
          <w:szCs w:val="15"/>
        </w:rPr>
        <w:t>Figure 5</w:t>
      </w:r>
    </w:p>
    <w:p>
      <w:r>
        <w:t>Notice：(In most applications, you have to manually accept changes you make in a Control Panel. However, in JMeter, the Control Panel automatically accepts your changes as you make them. If you change the name of an element, the tree will be updated with the new text after you leave the Control Panel (for example, when selecting another tree element).</w:t>
      </w:r>
    </w:p>
    <w:p>
      <w:pPr>
        <w:pStyle w:val="4"/>
      </w:pPr>
      <w:bookmarkStart w:id="78" w:name="_Toc382828103"/>
      <w:bookmarkStart w:id="79" w:name="_Toc393794562"/>
      <w:r>
        <w:t>Produce</w:t>
      </w:r>
      <w:r>
        <w:rPr>
          <w:rFonts w:hint="eastAsia"/>
        </w:rPr>
        <w:t xml:space="preserve"> Scenario &amp; Workload</w:t>
      </w:r>
      <w:bookmarkEnd w:id="78"/>
      <w:bookmarkEnd w:id="79"/>
    </w:p>
    <w:p>
      <w:pPr>
        <w:ind w:firstLine="0"/>
      </w:pPr>
      <w:ins w:id="0" w:author="yanling" w:date="2015-03-25T14:11:00Z">
        <w:r>
          <w:rPr>
            <w:rFonts w:ascii="Times New Roman" w:hAnsi="Times New Roman" w:eastAsia="宋体" w:cs="Times New Roman"/>
            <w:kern w:val="2"/>
            <w:sz w:val="23"/>
            <w:szCs w:val="22"/>
            <w:lang w:val="en-US" w:eastAsia="zh-CN" w:bidi="ar-SA"/>
          </w:rPr>
          <w:pict>
            <v:shape id="图片 27" o:spid="_x0000_s1038" type="#_x0000_t75" style="height:384pt;width:415.2pt;rotation:0f;" o:ole="f" fillcolor="#FFFFFF" filled="f" o:preferrelative="t" stroked="f" coordorigin="0,0" coordsize="21600,21600">
              <v:fill on="f" color2="#FFFFFF" focus="0%"/>
              <v:imagedata gain="65536f" blacklevel="0f" gamma="0" o:title="" r:id="rId22"/>
              <o:lock v:ext="edit" position="f" selection="f" grouping="f" rotation="f" cropping="f" text="f" aspectratio="t"/>
              <w10:wrap type="none"/>
              <w10:anchorlock/>
            </v:shape>
          </w:pict>
        </w:r>
      </w:ins>
      <w:del w:id="2" w:author="yanling" w:date="2015-03-25T14:11:00Z">
        <w:r>
          <w:rPr>
            <w:rFonts w:ascii="Times New Roman" w:hAnsi="Times New Roman" w:eastAsia="宋体" w:cs="Times New Roman"/>
            <w:kern w:val="2"/>
            <w:sz w:val="23"/>
            <w:szCs w:val="22"/>
            <w:lang w:val="en-US" w:eastAsia="zh-CN" w:bidi="ar-SA"/>
          </w:rPr>
          <w:pict>
            <v:shape id="图片 27" o:spid="_x0000_s1039" type="#_x0000_t75" style="height:384pt;width:415.2pt;rotation:0f;" o:ole="f" fillcolor="#FFFFFF" filled="f" o:preferrelative="t" stroked="f" coordorigin="0,0" coordsize="21600,21600">
              <v:fill on="f" color2="#FFFFFF" focus="0%"/>
              <v:imagedata gain="65536f" blacklevel="0f" gamma="0" o:title="" r:id="rId22"/>
              <o:lock v:ext="edit" position="f" selection="f" grouping="f" rotation="f" cropping="f" text="f" aspectratio="t"/>
              <w10:wrap type="none"/>
              <w10:anchorlock/>
            </v:shape>
          </w:pict>
        </w:r>
      </w:del>
    </w:p>
    <w:p>
      <w:pPr>
        <w:pStyle w:val="40"/>
        <w:ind w:left="405" w:firstLine="0" w:firstLineChars="0"/>
      </w:pPr>
      <w:r>
        <w:t xml:space="preserve">Using BeanShell Sampler and Switch Controller to simulate the user activities, first using Math.random() </w:t>
      </w:r>
      <w:r>
        <w:rPr>
          <w:rStyle w:val="53"/>
        </w:rPr>
        <w:t xml:space="preserve">Randomly generated </w:t>
      </w:r>
      <w:r>
        <w:rPr>
          <w:rStyle w:val="54"/>
        </w:rPr>
        <w:t>data</w:t>
      </w:r>
      <w:r>
        <w:rPr>
          <w:rStyle w:val="53"/>
        </w:rPr>
        <w:t xml:space="preserve"> </w:t>
      </w:r>
      <w:r>
        <w:rPr>
          <w:rStyle w:val="54"/>
        </w:rPr>
        <w:t>between 1-10, and if the number &lt;7, then execute the Network Home , if the number &lt;8,then execute the Mass change, if the number &lt;10, execute the Reporting.</w:t>
      </w:r>
    </w:p>
    <w:p>
      <w:pPr>
        <w:pStyle w:val="40"/>
        <w:ind w:left="405" w:firstLine="0" w:firstLineChars="0"/>
      </w:pPr>
      <w:r>
        <w:rPr>
          <w:rFonts w:ascii="Times New Roman" w:hAnsi="Times New Roman" w:eastAsia="宋体" w:cs="Times New Roman"/>
          <w:kern w:val="2"/>
          <w:sz w:val="23"/>
          <w:szCs w:val="22"/>
          <w:lang w:val="en-US" w:eastAsia="zh-CN" w:bidi="ar-SA"/>
        </w:rPr>
        <w:pict>
          <v:shape id="图片 28" o:spid="_x0000_s1040" type="#_x0000_t75" style="height:324pt;width:414.7pt;rotation:0f;" o:ole="f" fillcolor="#FFFFFF" filled="f" o:preferrelative="t" stroked="f" coordorigin="0,0" coordsize="21600,21600">
            <v:fill on="f" color2="#FFFFFF" focus="0%"/>
            <v:imagedata gain="65536f" blacklevel="0f" gamma="0" o:title="" r:id="rId23"/>
            <o:lock v:ext="edit" position="f" selection="f" grouping="f" rotation="f" cropping="f" text="f" aspectratio="t"/>
            <w10:wrap type="none"/>
            <w10:anchorlock/>
          </v:shape>
        </w:pict>
      </w:r>
    </w:p>
    <w:p>
      <w:pPr>
        <w:pStyle w:val="40"/>
        <w:ind w:firstLineChars="0"/>
        <w:rPr>
          <w:rStyle w:val="53"/>
        </w:rPr>
      </w:pPr>
    </w:p>
    <w:p>
      <w:pPr>
        <w:pStyle w:val="4"/>
      </w:pPr>
      <w:bookmarkStart w:id="80" w:name="_Toc382828104"/>
      <w:bookmarkStart w:id="81" w:name="_Toc393794563"/>
      <w:r>
        <w:t>Make sure Construction of the scripts</w:t>
      </w:r>
      <w:bookmarkEnd w:id="80"/>
      <w:bookmarkEnd w:id="81"/>
    </w:p>
    <w:p>
      <w:pPr>
        <w:pStyle w:val="40"/>
        <w:ind w:left="420" w:firstLine="0" w:firstLineChars="0"/>
        <w:rPr>
          <w:rStyle w:val="53"/>
        </w:rPr>
      </w:pPr>
      <w:r>
        <w:t xml:space="preserve">Before recording, you should make sure what to </w:t>
      </w:r>
      <w:r>
        <w:rPr>
          <w:rStyle w:val="53"/>
        </w:rPr>
        <w:t>Monitor and how many steps the test case should be divided into. Transaction Controller is used to Separate different steps which will make it easy to record.</w:t>
      </w:r>
      <w:r>
        <w:rPr>
          <w:rStyle w:val="53"/>
          <w:rFonts w:hint="eastAsia"/>
        </w:rPr>
        <w:t xml:space="preserve"> Note: give a typical name for each step to make report data clearly to see like below: [project name] </w:t>
      </w:r>
      <w:r>
        <w:rPr>
          <w:rStyle w:val="53"/>
        </w:rPr>
        <w:t>–</w:t>
      </w:r>
      <w:r>
        <w:rPr>
          <w:rStyle w:val="53"/>
          <w:rFonts w:hint="eastAsia"/>
        </w:rPr>
        <w:t xml:space="preserve"> [Function name] </w:t>
      </w:r>
      <w:r>
        <w:rPr>
          <w:rStyle w:val="53"/>
        </w:rPr>
        <w:t>–</w:t>
      </w:r>
      <w:r>
        <w:rPr>
          <w:rStyle w:val="53"/>
          <w:rFonts w:hint="eastAsia"/>
        </w:rPr>
        <w:t xml:space="preserve"> [Step name]. It is very important during test and </w:t>
      </w:r>
      <w:r>
        <w:rPr>
          <w:rStyle w:val="53"/>
        </w:rPr>
        <w:t>analyze</w:t>
      </w:r>
      <w:r>
        <w:rPr>
          <w:rStyle w:val="53"/>
          <w:rFonts w:hint="eastAsia"/>
        </w:rPr>
        <w:t xml:space="preserve"> report period.</w:t>
      </w:r>
    </w:p>
    <w:p>
      <w:pPr>
        <w:pStyle w:val="40"/>
        <w:ind w:left="420" w:firstLine="0" w:firstLineChars="0"/>
        <w:rPr>
          <w:rStyle w:val="53"/>
        </w:rPr>
      </w:pPr>
      <w:r>
        <w:rPr>
          <w:rFonts w:hint="eastAsia" w:ascii="Times New Roman" w:hAnsi="Times New Roman" w:eastAsia="宋体" w:cs="Times New Roman"/>
          <w:kern w:val="2"/>
          <w:sz w:val="23"/>
          <w:szCs w:val="22"/>
          <w:lang w:val="en-US" w:eastAsia="zh-CN" w:bidi="ar-SA"/>
        </w:rPr>
        <w:pict>
          <v:shape id="图片 29" o:spid="_x0000_s1041" type="#_x0000_t75" style="height:134.4pt;width:393.6pt;rotation:0f;" o:ole="f" fillcolor="#FFFFFF" filled="f" o:preferrelative="t" stroked="f" coordorigin="0,0" coordsize="21600,21600">
            <v:fill on="f" color2="#FFFFFF" focus="0%"/>
            <v:imagedata gain="65536f" blacklevel="0f" gamma="0" o:title="" r:id="rId24"/>
            <o:lock v:ext="edit" position="f" selection="f" grouping="f" rotation="f" cropping="f" text="f" aspectratio="t"/>
            <w10:wrap type="none"/>
            <w10:anchorlock/>
          </v:shape>
        </w:pict>
      </w:r>
    </w:p>
    <w:p>
      <w:pPr>
        <w:pStyle w:val="40"/>
        <w:ind w:left="360" w:firstLine="0" w:firstLineChars="0"/>
        <w:rPr>
          <w:rStyle w:val="53"/>
        </w:rPr>
      </w:pPr>
    </w:p>
    <w:p>
      <w:pPr>
        <w:pStyle w:val="40"/>
        <w:ind w:left="420" w:firstLine="0" w:firstLineChars="0"/>
      </w:pPr>
      <w:r>
        <w:rPr>
          <w:rFonts w:hint="eastAsia"/>
          <w:b/>
        </w:rPr>
        <w:t>Note:</w:t>
      </w:r>
      <w:r>
        <w:rPr>
          <w:rFonts w:hint="eastAsia"/>
        </w:rPr>
        <w:t xml:space="preserve"> Change Transaction Controller default </w:t>
      </w:r>
      <w:r>
        <w:t>configuration</w:t>
      </w:r>
      <w:r>
        <w:rPr>
          <w:rFonts w:hint="eastAsia"/>
        </w:rPr>
        <w:t xml:space="preserve"> to below， Do not be include Think time into Step spent time. </w:t>
      </w:r>
    </w:p>
    <w:p>
      <w:pPr>
        <w:pStyle w:val="40"/>
        <w:ind w:left="420" w:firstLine="0" w:firstLineChars="0"/>
      </w:pPr>
      <w:r>
        <w:rPr>
          <w:rFonts w:ascii="Times New Roman" w:hAnsi="Times New Roman" w:eastAsia="宋体" w:cs="Times New Roman"/>
          <w:kern w:val="2"/>
          <w:sz w:val="23"/>
          <w:szCs w:val="22"/>
          <w:lang w:val="en-US" w:eastAsia="zh-CN" w:bidi="ar-SA"/>
        </w:rPr>
        <w:pict>
          <v:shape id="图片 278" o:spid="_x0000_s1042" type="#_x0000_t75" style="height:131.8pt;width:415.3pt;rotation:0f;" o:ole="f" fillcolor="#FFFFFF" filled="f" o:preferrelative="t" stroked="f" coordorigin="0,0" coordsize="21600,21600">
            <v:fill on="f" color2="#FFFFFF" focus="0%"/>
            <v:imagedata gain="65536f" blacklevel="0f" gamma="0" o:title="" r:id="rId25"/>
            <o:lock v:ext="edit" position="f" selection="f" grouping="f" rotation="f" cropping="f" text="f" aspectratio="t"/>
            <w10:wrap type="none"/>
            <w10:anchorlock/>
          </v:shape>
        </w:pict>
      </w:r>
    </w:p>
    <w:p>
      <w:pPr>
        <w:pStyle w:val="4"/>
      </w:pPr>
      <w:bookmarkStart w:id="82" w:name="_Toc382828105"/>
      <w:bookmarkStart w:id="83" w:name="_Toc393794564"/>
      <w:r>
        <w:rPr>
          <w:rFonts w:hint="eastAsia"/>
        </w:rPr>
        <w:t>Record</w:t>
      </w:r>
      <w:r>
        <w:t xml:space="preserve"> scripts</w:t>
      </w:r>
      <w:bookmarkEnd w:id="82"/>
      <w:bookmarkEnd w:id="83"/>
    </w:p>
    <w:p>
      <w:pPr>
        <w:pStyle w:val="5"/>
      </w:pPr>
      <w:r>
        <w:t>Set the browser proxy server</w:t>
      </w:r>
    </w:p>
    <w:p>
      <w:r>
        <w:t xml:space="preserve">Open the browser, </w:t>
      </w:r>
      <w:r>
        <w:rPr>
          <w:rStyle w:val="54"/>
        </w:rPr>
        <w:t>open</w:t>
      </w:r>
      <w:r>
        <w:t xml:space="preserve"> </w:t>
      </w:r>
      <w:r>
        <w:rPr>
          <w:rStyle w:val="54"/>
        </w:rPr>
        <w:t>Internet Options</w:t>
      </w:r>
      <w:r>
        <w:t xml:space="preserve">, </w:t>
      </w:r>
      <w:r>
        <w:rPr>
          <w:rStyle w:val="54"/>
        </w:rPr>
        <w:t>the</w:t>
      </w:r>
      <w:r>
        <w:t xml:space="preserve"> </w:t>
      </w:r>
      <w:r>
        <w:rPr>
          <w:rStyle w:val="54"/>
        </w:rPr>
        <w:t>proxy server</w:t>
      </w:r>
      <w:r>
        <w:t xml:space="preserve"> </w:t>
      </w:r>
      <w:r>
        <w:rPr>
          <w:rStyle w:val="54"/>
        </w:rPr>
        <w:t>is</w:t>
      </w:r>
      <w:r>
        <w:t xml:space="preserve"> </w:t>
      </w:r>
      <w:r>
        <w:rPr>
          <w:rStyle w:val="54"/>
        </w:rPr>
        <w:t>set</w:t>
      </w:r>
      <w:r>
        <w:t xml:space="preserve"> </w:t>
      </w:r>
      <w:r>
        <w:rPr>
          <w:rStyle w:val="54"/>
        </w:rPr>
        <w:t>in</w:t>
      </w:r>
      <w:r>
        <w:t xml:space="preserve"> </w:t>
      </w:r>
      <w:r>
        <w:rPr>
          <w:rStyle w:val="54"/>
        </w:rPr>
        <w:t>the</w:t>
      </w:r>
      <w:r>
        <w:t xml:space="preserve"> </w:t>
      </w:r>
      <w:r>
        <w:rPr>
          <w:rStyle w:val="54"/>
        </w:rPr>
        <w:t>Local</w:t>
      </w:r>
      <w:r>
        <w:t xml:space="preserve"> </w:t>
      </w:r>
      <w:r>
        <w:rPr>
          <w:rStyle w:val="54"/>
        </w:rPr>
        <w:t>Area</w:t>
      </w:r>
      <w:r>
        <w:t xml:space="preserve"> </w:t>
      </w:r>
      <w:r>
        <w:rPr>
          <w:rStyle w:val="54"/>
        </w:rPr>
        <w:t>Network</w:t>
      </w:r>
      <w:r>
        <w:t xml:space="preserve"> </w:t>
      </w:r>
      <w:r>
        <w:rPr>
          <w:rStyle w:val="54"/>
        </w:rPr>
        <w:t>(LAN) Settings:</w:t>
      </w:r>
      <w:r>
        <w:t xml:space="preserve"> localhost, </w:t>
      </w:r>
      <w:r>
        <w:rPr>
          <w:rStyle w:val="54"/>
        </w:rPr>
        <w:t>port is</w:t>
      </w:r>
      <w:r>
        <w:t xml:space="preserve"> </w:t>
      </w:r>
      <w:r>
        <w:rPr>
          <w:rStyle w:val="54"/>
        </w:rPr>
        <w:t>set</w:t>
      </w:r>
      <w:r>
        <w:t xml:space="preserve"> </w:t>
      </w:r>
      <w:r>
        <w:rPr>
          <w:rStyle w:val="54"/>
        </w:rPr>
        <w:t>in</w:t>
      </w:r>
      <w:r>
        <w:t xml:space="preserve"> </w:t>
      </w:r>
      <w:r>
        <w:rPr>
          <w:rStyle w:val="54"/>
        </w:rPr>
        <w:t>the</w:t>
      </w:r>
      <w:r>
        <w:t xml:space="preserve"> </w:t>
      </w:r>
      <w:r>
        <w:rPr>
          <w:rStyle w:val="54"/>
        </w:rPr>
        <w:t>proxy server</w:t>
      </w:r>
      <w:r>
        <w:t xml:space="preserve"> </w:t>
      </w:r>
      <w:r>
        <w:rPr>
          <w:rStyle w:val="54"/>
        </w:rPr>
        <w:t>port</w:t>
      </w:r>
      <w:r>
        <w:t xml:space="preserve">: </w:t>
      </w:r>
      <w:r>
        <w:rPr>
          <w:rStyle w:val="54"/>
        </w:rPr>
        <w:t>7878</w:t>
      </w:r>
      <w:r>
        <w:t>.</w:t>
      </w:r>
    </w:p>
    <w:p>
      <w:pPr>
        <w:jc w:val="center"/>
        <w:rPr>
          <w:b/>
          <w:color w:val="000000"/>
          <w:szCs w:val="21"/>
        </w:rPr>
      </w:pPr>
      <w:r>
        <w:rPr>
          <w:rFonts w:ascii="Times New Roman" w:hAnsi="Times New Roman" w:eastAsia="宋体" w:cs="Times New Roman"/>
          <w:b/>
          <w:color w:val="000000"/>
          <w:kern w:val="2"/>
          <w:sz w:val="23"/>
          <w:szCs w:val="21"/>
          <w:lang w:val="en-US" w:eastAsia="zh-CN" w:bidi="ar-SA"/>
        </w:rPr>
        <w:pict>
          <v:shape id="Picture 131" o:spid="_x0000_s1043" type="#_x0000_t75" style="height:249.6pt;width:415.2pt;rotation:0f;" o:ole="f" fillcolor="#FFFFFF" filled="f" o:preferrelative="t" stroked="f" coordorigin="0,0" coordsize="21600,21600">
            <v:fill on="f" color2="#FFFFFF" focus="0%"/>
            <v:imagedata gain="65536f" blacklevel="0f" gamma="0" o:title="" r:id="rId26"/>
            <o:lock v:ext="edit" position="f" selection="f" grouping="f" rotation="f" cropping="f" text="f" aspectratio="t"/>
            <w10:wrap type="none"/>
            <w10:anchorlock/>
          </v:shape>
        </w:pict>
      </w:r>
    </w:p>
    <w:p>
      <w:pPr>
        <w:pStyle w:val="5"/>
      </w:pPr>
      <w:r>
        <w:rPr>
          <w:rFonts w:hint="eastAsia"/>
        </w:rPr>
        <w:t xml:space="preserve">WorkBench-Non test Elements </w:t>
      </w:r>
      <w:r>
        <w:t>–</w:t>
      </w:r>
      <w:r>
        <w:rPr>
          <w:rFonts w:hint="eastAsia"/>
        </w:rPr>
        <w:t>HTTP proxy serve</w:t>
      </w:r>
    </w:p>
    <w:p/>
    <w:p/>
    <w:p>
      <w:pPr>
        <w:pStyle w:val="40"/>
        <w:keepNext/>
        <w:widowControl/>
        <w:numPr>
          <w:ilvl w:val="0"/>
          <w:numId w:val="7"/>
        </w:numPr>
        <w:spacing w:before="240" w:after="60"/>
        <w:ind w:left="360" w:firstLineChars="0"/>
        <w:jc w:val="left"/>
        <w:outlineLvl w:val="3"/>
        <w:rPr>
          <w:b/>
          <w:bCs/>
          <w:vanish/>
          <w:kern w:val="0"/>
          <w:sz w:val="28"/>
          <w:szCs w:val="28"/>
        </w:rPr>
      </w:pPr>
    </w:p>
    <w:p>
      <w:pPr>
        <w:pStyle w:val="40"/>
        <w:keepNext/>
        <w:widowControl/>
        <w:numPr>
          <w:ilvl w:val="1"/>
          <w:numId w:val="7"/>
        </w:numPr>
        <w:spacing w:before="240" w:after="60"/>
        <w:ind w:left="502" w:firstLineChars="0"/>
        <w:jc w:val="left"/>
        <w:outlineLvl w:val="3"/>
        <w:rPr>
          <w:b/>
          <w:bCs/>
          <w:vanish/>
          <w:kern w:val="0"/>
          <w:sz w:val="28"/>
          <w:szCs w:val="28"/>
        </w:rPr>
      </w:pPr>
    </w:p>
    <w:p>
      <w:pPr>
        <w:pStyle w:val="40"/>
        <w:keepNext/>
        <w:widowControl/>
        <w:numPr>
          <w:ilvl w:val="1"/>
          <w:numId w:val="7"/>
        </w:numPr>
        <w:spacing w:before="240" w:after="60"/>
        <w:ind w:left="502" w:firstLineChars="0"/>
        <w:jc w:val="left"/>
        <w:outlineLvl w:val="3"/>
        <w:rPr>
          <w:b/>
          <w:bCs/>
          <w:vanish/>
          <w:kern w:val="0"/>
          <w:sz w:val="28"/>
          <w:szCs w:val="28"/>
        </w:rPr>
      </w:pPr>
    </w:p>
    <w:p>
      <w:pPr>
        <w:pStyle w:val="40"/>
        <w:keepNext/>
        <w:widowControl/>
        <w:numPr>
          <w:ilvl w:val="1"/>
          <w:numId w:val="7"/>
        </w:numPr>
        <w:spacing w:before="240" w:after="60"/>
        <w:ind w:left="502" w:firstLineChars="0"/>
        <w:jc w:val="left"/>
        <w:outlineLvl w:val="3"/>
        <w:rPr>
          <w:b/>
          <w:bCs/>
          <w:vanish/>
          <w:kern w:val="0"/>
          <w:sz w:val="28"/>
          <w:szCs w:val="28"/>
        </w:rPr>
      </w:pPr>
    </w:p>
    <w:p>
      <w:pPr>
        <w:pStyle w:val="40"/>
        <w:keepNext/>
        <w:widowControl/>
        <w:numPr>
          <w:ilvl w:val="1"/>
          <w:numId w:val="7"/>
        </w:numPr>
        <w:spacing w:before="240" w:after="60"/>
        <w:ind w:left="502" w:firstLineChars="0"/>
        <w:jc w:val="left"/>
        <w:outlineLvl w:val="3"/>
        <w:rPr>
          <w:b/>
          <w:bCs/>
          <w:vanish/>
          <w:kern w:val="0"/>
          <w:sz w:val="28"/>
          <w:szCs w:val="28"/>
        </w:rPr>
      </w:pPr>
    </w:p>
    <w:p>
      <w:pPr>
        <w:pStyle w:val="40"/>
        <w:keepNext/>
        <w:widowControl/>
        <w:numPr>
          <w:ilvl w:val="1"/>
          <w:numId w:val="7"/>
        </w:numPr>
        <w:spacing w:before="240" w:after="60"/>
        <w:ind w:left="502" w:firstLineChars="0"/>
        <w:jc w:val="left"/>
        <w:outlineLvl w:val="3"/>
        <w:rPr>
          <w:b/>
          <w:bCs/>
          <w:vanish/>
          <w:kern w:val="0"/>
          <w:sz w:val="28"/>
          <w:szCs w:val="28"/>
        </w:rPr>
      </w:pPr>
    </w:p>
    <w:p>
      <w:pPr>
        <w:pStyle w:val="40"/>
        <w:keepNext/>
        <w:widowControl/>
        <w:numPr>
          <w:ilvl w:val="2"/>
          <w:numId w:val="7"/>
        </w:numPr>
        <w:spacing w:before="240" w:after="60"/>
        <w:ind w:firstLineChars="0"/>
        <w:jc w:val="left"/>
        <w:outlineLvl w:val="3"/>
        <w:rPr>
          <w:b/>
          <w:bCs/>
          <w:vanish/>
          <w:kern w:val="0"/>
          <w:sz w:val="28"/>
          <w:szCs w:val="28"/>
        </w:rPr>
      </w:pPr>
    </w:p>
    <w:p>
      <w:pPr>
        <w:pStyle w:val="40"/>
        <w:keepNext/>
        <w:widowControl/>
        <w:numPr>
          <w:ilvl w:val="2"/>
          <w:numId w:val="7"/>
        </w:numPr>
        <w:spacing w:before="240" w:after="60"/>
        <w:ind w:firstLineChars="0"/>
        <w:jc w:val="left"/>
        <w:outlineLvl w:val="3"/>
        <w:rPr>
          <w:b/>
          <w:bCs/>
          <w:vanish/>
          <w:kern w:val="0"/>
          <w:sz w:val="28"/>
          <w:szCs w:val="28"/>
        </w:rPr>
      </w:pPr>
    </w:p>
    <w:p>
      <w:pPr>
        <w:jc w:val="center"/>
        <w:rPr>
          <w:color w:val="FF0000"/>
          <w:szCs w:val="21"/>
        </w:rPr>
      </w:pPr>
      <w:r>
        <w:rPr>
          <w:rFonts w:ascii="Times New Roman" w:hAnsi="Times New Roman" w:eastAsia="宋体" w:cs="Times New Roman"/>
          <w:color w:val="FF0000"/>
          <w:kern w:val="2"/>
          <w:sz w:val="23"/>
          <w:szCs w:val="21"/>
          <w:lang w:val="en-US" w:eastAsia="zh-CN" w:bidi="ar-SA"/>
        </w:rPr>
        <w:pict>
          <v:shape id="Picture 5" o:spid="_x0000_s1044" type="#_x0000_t75" style="height:198.25pt;width:394.55pt;rotation:0f;" o:ole="f" fillcolor="#FFFFFF" filled="f" o:preferrelative="t" stroked="f" coordorigin="0,0" coordsize="21600,21600">
            <v:fill on="f" color2="#FFFFFF" focus="0%"/>
            <v:imagedata gain="65536f" blacklevel="0f" gamma="0" o:title="" r:id="rId27"/>
            <o:lock v:ext="edit" position="f" selection="f" grouping="f" rotation="f" cropping="f" text="f" aspectratio="t"/>
            <w10:wrap type="none"/>
            <w10:anchorlock/>
          </v:shape>
        </w:pict>
      </w:r>
    </w:p>
    <w:p>
      <w:pPr>
        <w:jc w:val="center"/>
        <w:rPr>
          <w:sz w:val="15"/>
          <w:szCs w:val="15"/>
        </w:rPr>
      </w:pPr>
      <w:r>
        <w:rPr>
          <w:sz w:val="15"/>
          <w:szCs w:val="15"/>
        </w:rPr>
        <w:t>Figure 6</w:t>
      </w:r>
    </w:p>
    <w:p>
      <w:pPr>
        <w:pStyle w:val="5"/>
      </w:pPr>
      <w:r>
        <w:t>Port：</w:t>
      </w:r>
      <w:r>
        <w:rPr>
          <w:szCs w:val="21"/>
        </w:rPr>
        <w:t>The</w:t>
      </w:r>
      <w:r>
        <w:t xml:space="preserve"> proxy server listening on this port，we set 7878，Target Controller：</w:t>
      </w:r>
    </w:p>
    <w:p>
      <w:r>
        <w:rPr>
          <w:rFonts w:hint="eastAsia" w:ascii="Times New Roman" w:hAnsi="Times New Roman" w:eastAsia="宋体" w:cs="Times New Roman"/>
          <w:kern w:val="2"/>
          <w:sz w:val="23"/>
          <w:szCs w:val="22"/>
          <w:lang w:val="en-US" w:eastAsia="zh-CN" w:bidi="ar-SA"/>
        </w:rPr>
        <w:pict>
          <v:shape id="图片 121" o:spid="_x0000_s1045" type="#_x0000_t75" style="height:101.75pt;width:414.7pt;rotation:0f;" o:ole="f" fillcolor="#FFFFFF" filled="f" o:preferrelative="t" stroked="f" coordorigin="0,0" coordsize="21600,21600">
            <v:fill on="f" color2="#FFFFFF" focus="0%"/>
            <v:imagedata gain="65536f" blacklevel="0f" gamma="0" o:title="" r:id="rId28"/>
            <o:lock v:ext="edit" position="f" selection="f" grouping="f" rotation="f" cropping="f" text="f" aspectratio="t"/>
            <w10:wrap type="none"/>
            <w10:anchorlock/>
          </v:shape>
        </w:pict>
      </w:r>
    </w:p>
    <w:p/>
    <w:p>
      <w:pPr>
        <w:jc w:val="center"/>
        <w:rPr>
          <w:color w:val="000000"/>
          <w:szCs w:val="21"/>
        </w:rPr>
      </w:pPr>
    </w:p>
    <w:p>
      <w:pPr>
        <w:jc w:val="center"/>
        <w:rPr>
          <w:sz w:val="15"/>
          <w:szCs w:val="15"/>
        </w:rPr>
      </w:pPr>
      <w:r>
        <w:rPr>
          <w:sz w:val="15"/>
          <w:szCs w:val="15"/>
        </w:rPr>
        <w:t>Figure 7</w:t>
      </w:r>
    </w:p>
    <w:p>
      <w:pPr>
        <w:pStyle w:val="5"/>
        <w:rPr>
          <w:b w:val="0"/>
          <w:bCs w:val="0"/>
          <w:sz w:val="21"/>
          <w:szCs w:val="21"/>
        </w:rPr>
      </w:pPr>
      <w:r>
        <w:rPr>
          <w:b w:val="0"/>
          <w:bCs w:val="0"/>
          <w:sz w:val="21"/>
          <w:szCs w:val="21"/>
        </w:rPr>
        <w:t>Grouping: Request packet. The concept of "grouping" is the number of requests summary packet, we regard the url as request and group an exhaustive list of all requests.</w:t>
      </w:r>
    </w:p>
    <w:p>
      <w:pPr>
        <w:pStyle w:val="40"/>
        <w:numPr>
          <w:ilvl w:val="1"/>
          <w:numId w:val="8"/>
        </w:numPr>
        <w:ind w:firstLineChars="0"/>
        <w:rPr>
          <w:color w:val="000000"/>
          <w:szCs w:val="21"/>
        </w:rPr>
      </w:pPr>
      <w:r>
        <w:rPr>
          <w:color w:val="000000"/>
          <w:szCs w:val="21"/>
        </w:rPr>
        <w:t xml:space="preserve">“Do not group samplers”: </w:t>
      </w:r>
      <w:r>
        <w:rPr>
          <w:rStyle w:val="53"/>
        </w:rPr>
        <w:t xml:space="preserve">An exhaustive list </w:t>
      </w:r>
      <w:r>
        <w:rPr>
          <w:rStyle w:val="54"/>
        </w:rPr>
        <w:t>of</w:t>
      </w:r>
      <w:r>
        <w:rPr>
          <w:rStyle w:val="53"/>
        </w:rPr>
        <w:t xml:space="preserve"> </w:t>
      </w:r>
      <w:r>
        <w:rPr>
          <w:rStyle w:val="54"/>
        </w:rPr>
        <w:t>all requests</w:t>
      </w:r>
    </w:p>
    <w:p>
      <w:pPr>
        <w:pStyle w:val="40"/>
        <w:numPr>
          <w:ilvl w:val="1"/>
          <w:numId w:val="8"/>
        </w:numPr>
        <w:ind w:firstLineChars="0"/>
      </w:pPr>
      <w:r>
        <w:rPr>
          <w:color w:val="000000"/>
          <w:szCs w:val="21"/>
        </w:rPr>
        <w:t xml:space="preserve">“Add separators between groups”: Add </w:t>
      </w:r>
      <w:r>
        <w:rPr>
          <w:rStyle w:val="54"/>
        </w:rPr>
        <w:t>a virtual</w:t>
      </w:r>
      <w:r>
        <w:t xml:space="preserve"> </w:t>
      </w:r>
      <w:r>
        <w:rPr>
          <w:rStyle w:val="54"/>
        </w:rPr>
        <w:t>dividing line between different action</w:t>
      </w:r>
    </w:p>
    <w:p>
      <w:pPr>
        <w:pStyle w:val="40"/>
        <w:numPr>
          <w:ilvl w:val="1"/>
          <w:numId w:val="8"/>
        </w:numPr>
        <w:ind w:firstLineChars="0"/>
        <w:rPr>
          <w:color w:val="000000"/>
          <w:szCs w:val="21"/>
        </w:rPr>
      </w:pPr>
      <w:r>
        <w:rPr>
          <w:color w:val="000000"/>
          <w:szCs w:val="21"/>
        </w:rPr>
        <w:t>“Put each group in a new controller”: Output according to controller during the perform</w:t>
      </w:r>
    </w:p>
    <w:p>
      <w:pPr>
        <w:pStyle w:val="40"/>
        <w:numPr>
          <w:ilvl w:val="1"/>
          <w:numId w:val="8"/>
        </w:numPr>
        <w:ind w:firstLineChars="0"/>
        <w:rPr>
          <w:color w:val="000000"/>
          <w:szCs w:val="21"/>
        </w:rPr>
      </w:pPr>
      <w:r>
        <w:rPr>
          <w:color w:val="000000"/>
          <w:szCs w:val="21"/>
        </w:rPr>
        <w:t xml:space="preserve">“Store 1st sampler of each group only”: </w:t>
      </w:r>
      <w:r>
        <w:t xml:space="preserve">This </w:t>
      </w:r>
      <w:r>
        <w:rPr>
          <w:rStyle w:val="54"/>
        </w:rPr>
        <w:t>option</w:t>
      </w:r>
      <w:r>
        <w:t xml:space="preserve"> </w:t>
      </w:r>
      <w:r>
        <w:rPr>
          <w:rStyle w:val="54"/>
        </w:rPr>
        <w:t>is</w:t>
      </w:r>
      <w:r>
        <w:t xml:space="preserve"> </w:t>
      </w:r>
      <w:r>
        <w:rPr>
          <w:rStyle w:val="54"/>
        </w:rPr>
        <w:t>good</w:t>
      </w:r>
      <w:r>
        <w:t xml:space="preserve"> </w:t>
      </w:r>
      <w:r>
        <w:rPr>
          <w:rStyle w:val="54"/>
        </w:rPr>
        <w:t>for</w:t>
      </w:r>
      <w:r>
        <w:t xml:space="preserve"> </w:t>
      </w:r>
      <w:r>
        <w:rPr>
          <w:rStyle w:val="54"/>
        </w:rPr>
        <w:t>a</w:t>
      </w:r>
      <w:r>
        <w:t xml:space="preserve"> </w:t>
      </w:r>
      <w:r>
        <w:rPr>
          <w:rStyle w:val="54"/>
        </w:rPr>
        <w:t>url</w:t>
      </w:r>
      <w:r>
        <w:t xml:space="preserve"> </w:t>
      </w:r>
      <w:r>
        <w:rPr>
          <w:rStyle w:val="54"/>
        </w:rPr>
        <w:t>request</w:t>
      </w:r>
      <w:r>
        <w:t xml:space="preserve">, </w:t>
      </w:r>
      <w:r>
        <w:rPr>
          <w:rStyle w:val="54"/>
        </w:rPr>
        <w:t>the</w:t>
      </w:r>
      <w:r>
        <w:t xml:space="preserve"> </w:t>
      </w:r>
      <w:r>
        <w:rPr>
          <w:rStyle w:val="54"/>
        </w:rPr>
        <w:t>actual</w:t>
      </w:r>
      <w:r>
        <w:t xml:space="preserve"> </w:t>
      </w:r>
      <w:r>
        <w:rPr>
          <w:rStyle w:val="54"/>
        </w:rPr>
        <w:t>many times</w:t>
      </w:r>
      <w:r>
        <w:t xml:space="preserve"> </w:t>
      </w:r>
      <w:r>
        <w:rPr>
          <w:rStyle w:val="54"/>
        </w:rPr>
        <w:t>http</w:t>
      </w:r>
      <w:r>
        <w:t xml:space="preserve"> </w:t>
      </w:r>
      <w:r>
        <w:rPr>
          <w:rStyle w:val="54"/>
        </w:rPr>
        <w:t>request</w:t>
      </w:r>
      <w:r>
        <w:t xml:space="preserve">, </w:t>
      </w:r>
      <w:r>
        <w:rPr>
          <w:rStyle w:val="54"/>
        </w:rPr>
        <w:t>because</w:t>
      </w:r>
      <w:r>
        <w:t xml:space="preserve"> </w:t>
      </w:r>
      <w:r>
        <w:rPr>
          <w:rStyle w:val="54"/>
        </w:rPr>
        <w:t>we often</w:t>
      </w:r>
      <w:r>
        <w:t xml:space="preserve"> </w:t>
      </w:r>
      <w:r>
        <w:rPr>
          <w:rStyle w:val="54"/>
        </w:rPr>
        <w:t>do not care about</w:t>
      </w:r>
      <w:r>
        <w:t xml:space="preserve"> </w:t>
      </w:r>
      <w:r>
        <w:rPr>
          <w:rStyle w:val="54"/>
        </w:rPr>
        <w:t>the</w:t>
      </w:r>
      <w:r>
        <w:t xml:space="preserve"> </w:t>
      </w:r>
      <w:r>
        <w:rPr>
          <w:rStyle w:val="54"/>
        </w:rPr>
        <w:t>latter</w:t>
      </w:r>
      <w:r>
        <w:t xml:space="preserve"> </w:t>
      </w:r>
      <w:r>
        <w:rPr>
          <w:rStyle w:val="54"/>
        </w:rPr>
        <w:t>of those</w:t>
      </w:r>
      <w:r>
        <w:t xml:space="preserve"> </w:t>
      </w:r>
      <w:r>
        <w:rPr>
          <w:rStyle w:val="54"/>
        </w:rPr>
        <w:t>requests</w:t>
      </w:r>
      <w:r>
        <w:t>.</w:t>
      </w:r>
    </w:p>
    <w:p>
      <w:pPr>
        <w:pStyle w:val="30"/>
        <w:jc w:val="center"/>
        <w:rPr>
          <w:rFonts w:ascii="Times New Roman" w:hAnsi="Times New Roman" w:cs="Times New Roman"/>
        </w:rPr>
      </w:pPr>
      <w:r>
        <w:rPr>
          <w:rFonts w:ascii="Times New Roman" w:hAnsi="Times New Roman" w:eastAsia="宋体" w:cs="宋体"/>
          <w:kern w:val="0"/>
          <w:sz w:val="24"/>
          <w:szCs w:val="24"/>
          <w:lang w:val="en-US" w:eastAsia="zh-CN" w:bidi="ar-SA"/>
        </w:rPr>
        <w:pict>
          <v:shape id="图片 122" o:spid="_x0000_s1046" type="#_x0000_t75" style="height:140.65pt;width:415.2pt;rotation:0f;" o:ole="f" fillcolor="#FFFFFF" filled="f" o:preferrelative="t" stroked="f" coordorigin="0,0" coordsize="21600,21600">
            <v:fill on="f" color2="#FFFFFF" focus="0%"/>
            <v:imagedata gain="65536f" blacklevel="0f" gamma="0" o:title="" r:id="rId29"/>
            <o:lock v:ext="edit" position="f" selection="f" grouping="f" rotation="f" cropping="f" text="f" aspectratio="t"/>
            <w10:wrap type="none"/>
            <w10:anchorlock/>
          </v:shape>
        </w:pict>
      </w:r>
    </w:p>
    <w:p>
      <w:pPr>
        <w:jc w:val="center"/>
        <w:rPr>
          <w:sz w:val="15"/>
          <w:szCs w:val="15"/>
        </w:rPr>
      </w:pPr>
      <w:r>
        <w:rPr>
          <w:sz w:val="15"/>
          <w:szCs w:val="15"/>
        </w:rPr>
        <w:t>Figure 8</w:t>
      </w:r>
    </w:p>
    <w:p>
      <w:pPr>
        <w:pStyle w:val="5"/>
        <w:rPr>
          <w:b w:val="0"/>
          <w:bCs w:val="0"/>
          <w:sz w:val="21"/>
          <w:szCs w:val="21"/>
        </w:rPr>
      </w:pPr>
      <w:bookmarkStart w:id="84" w:name="_Think_Time_-"/>
      <w:bookmarkEnd w:id="84"/>
      <w:r>
        <w:rPr>
          <w:rFonts w:hint="eastAsia"/>
          <w:b w:val="0"/>
          <w:bCs w:val="0"/>
          <w:sz w:val="21"/>
          <w:szCs w:val="21"/>
        </w:rPr>
        <w:t xml:space="preserve">Think Time - </w:t>
      </w:r>
      <w:r>
        <w:rPr>
          <w:b w:val="0"/>
          <w:bCs w:val="0"/>
          <w:sz w:val="21"/>
          <w:szCs w:val="21"/>
        </w:rPr>
        <w:t>Add Gaussian Random Timer</w:t>
      </w:r>
    </w:p>
    <w:p>
      <w:pPr>
        <w:ind w:left="460" w:leftChars="200"/>
        <w:rPr>
          <w:color w:val="000000"/>
          <w:szCs w:val="21"/>
        </w:rPr>
      </w:pPr>
      <w:r>
        <w:rPr>
          <w:color w:val="000000"/>
          <w:szCs w:val="21"/>
        </w:rPr>
        <w:t>Add Gaussian Random Timer to the HTTP proxy server(</w:t>
      </w:r>
      <w:r>
        <w:t xml:space="preserve">Used to inform </w:t>
      </w:r>
      <w:r>
        <w:rPr>
          <w:rStyle w:val="54"/>
        </w:rPr>
        <w:t>Jmeter</w:t>
      </w:r>
      <w:r>
        <w:t xml:space="preserve"> </w:t>
      </w:r>
      <w:r>
        <w:rPr>
          <w:rStyle w:val="54"/>
        </w:rPr>
        <w:t>to</w:t>
      </w:r>
      <w:r>
        <w:t xml:space="preserve"> </w:t>
      </w:r>
      <w:r>
        <w:rPr>
          <w:rStyle w:val="54"/>
        </w:rPr>
        <w:t>add</w:t>
      </w:r>
      <w:r>
        <w:t xml:space="preserve"> </w:t>
      </w:r>
      <w:r>
        <w:rPr>
          <w:rStyle w:val="54"/>
        </w:rPr>
        <w:t>a</w:t>
      </w:r>
      <w:r>
        <w:t xml:space="preserve"> </w:t>
      </w:r>
      <w:r>
        <w:rPr>
          <w:rStyle w:val="54"/>
        </w:rPr>
        <w:t>timer</w:t>
      </w:r>
      <w:r>
        <w:t xml:space="preserve"> </w:t>
      </w:r>
      <w:r>
        <w:rPr>
          <w:rStyle w:val="54"/>
        </w:rPr>
        <w:t>automatically</w:t>
      </w:r>
      <w:r>
        <w:t xml:space="preserve"> when </w:t>
      </w:r>
      <w:r>
        <w:rPr>
          <w:rStyle w:val="54"/>
        </w:rPr>
        <w:t>generate</w:t>
      </w:r>
      <w:r>
        <w:t xml:space="preserve"> </w:t>
      </w:r>
      <w:r>
        <w:rPr>
          <w:rStyle w:val="54"/>
        </w:rPr>
        <w:t>the</w:t>
      </w:r>
      <w:r>
        <w:t xml:space="preserve"> </w:t>
      </w:r>
      <w:r>
        <w:rPr>
          <w:rStyle w:val="54"/>
        </w:rPr>
        <w:t>HTTP request</w:t>
      </w:r>
      <w:r>
        <w:rPr>
          <w:color w:val="000000"/>
          <w:szCs w:val="21"/>
        </w:rPr>
        <w:t>).</w:t>
      </w:r>
      <w:r>
        <w:t xml:space="preserve"> </w:t>
      </w:r>
      <w:r>
        <w:rPr>
          <w:rStyle w:val="53"/>
        </w:rPr>
        <w:t xml:space="preserve">The </w:t>
      </w:r>
      <w:r>
        <w:rPr>
          <w:rStyle w:val="54"/>
        </w:rPr>
        <w:t>timer</w:t>
      </w:r>
      <w:r>
        <w:rPr>
          <w:rStyle w:val="53"/>
        </w:rPr>
        <w:t xml:space="preserve"> </w:t>
      </w:r>
      <w:r>
        <w:rPr>
          <w:rStyle w:val="54"/>
        </w:rPr>
        <w:t>will cause the</w:t>
      </w:r>
      <w:r>
        <w:rPr>
          <w:rStyle w:val="53"/>
        </w:rPr>
        <w:t xml:space="preserve"> </w:t>
      </w:r>
      <w:r>
        <w:rPr>
          <w:rStyle w:val="54"/>
        </w:rPr>
        <w:t>sampler</w:t>
      </w:r>
      <w:r>
        <w:rPr>
          <w:rStyle w:val="53"/>
        </w:rPr>
        <w:t xml:space="preserve"> </w:t>
      </w:r>
      <w:r>
        <w:rPr>
          <w:rStyle w:val="54"/>
        </w:rPr>
        <w:t>to</w:t>
      </w:r>
      <w:r>
        <w:rPr>
          <w:rStyle w:val="53"/>
        </w:rPr>
        <w:t xml:space="preserve"> </w:t>
      </w:r>
      <w:r>
        <w:rPr>
          <w:rStyle w:val="54"/>
        </w:rPr>
        <w:t>be delayed.</w:t>
      </w:r>
      <w:r>
        <w:rPr>
          <w:color w:val="000000"/>
          <w:szCs w:val="21"/>
        </w:rPr>
        <w:t xml:space="preserve"> The rule to </w:t>
      </w:r>
      <w:r>
        <w:rPr>
          <w:rStyle w:val="53"/>
        </w:rPr>
        <w:t xml:space="preserve">Delay </w:t>
      </w:r>
      <w:r>
        <w:rPr>
          <w:rStyle w:val="54"/>
        </w:rPr>
        <w:t>is</w:t>
      </w:r>
      <w:r>
        <w:t xml:space="preserve"> </w:t>
      </w:r>
      <w:r>
        <w:rPr>
          <w:color w:val="000000"/>
          <w:szCs w:val="21"/>
        </w:rPr>
        <w:t xml:space="preserve">Affected by the timer on an access request response delay a specified time, the next sampling access requests will be sent. </w:t>
      </w:r>
    </w:p>
    <w:p>
      <w:pPr>
        <w:ind w:left="460" w:leftChars="200"/>
        <w:rPr>
          <w:color w:val="000000"/>
          <w:szCs w:val="21"/>
        </w:rPr>
      </w:pPr>
      <w:r>
        <w:rPr>
          <w:color w:val="000000"/>
          <w:szCs w:val="21"/>
        </w:rPr>
        <w:t>If Add Gaussian Random Timer to HTTP proxy server,</w:t>
      </w:r>
      <w:r>
        <w:t xml:space="preserve"> </w:t>
      </w:r>
      <w:r>
        <w:rPr>
          <w:rStyle w:val="53"/>
        </w:rPr>
        <w:t xml:space="preserve">It should be in </w:t>
      </w:r>
      <w:r>
        <w:rPr>
          <w:rStyle w:val="54"/>
        </w:rPr>
        <w:t>one of the</w:t>
      </w:r>
      <w:r>
        <w:rPr>
          <w:rStyle w:val="53"/>
        </w:rPr>
        <w:t xml:space="preserve"> </w:t>
      </w:r>
      <w:r>
        <w:rPr>
          <w:color w:val="000000"/>
          <w:szCs w:val="21"/>
        </w:rPr>
        <w:t>Constant Delay Offset（Constant Delay Offset）Add ${T} (</w:t>
      </w:r>
      <w:r>
        <w:rPr>
          <w:rStyle w:val="53"/>
        </w:rPr>
        <w:t xml:space="preserve">For </w:t>
      </w:r>
      <w:r>
        <w:rPr>
          <w:rStyle w:val="54"/>
        </w:rPr>
        <w:t>automatic</w:t>
      </w:r>
      <w:r>
        <w:rPr>
          <w:rStyle w:val="53"/>
        </w:rPr>
        <w:t xml:space="preserve"> </w:t>
      </w:r>
      <w:r>
        <w:rPr>
          <w:rStyle w:val="54"/>
        </w:rPr>
        <w:t>reference</w:t>
      </w:r>
      <w:r>
        <w:rPr>
          <w:rStyle w:val="53"/>
        </w:rPr>
        <w:t xml:space="preserve"> </w:t>
      </w:r>
      <w:r>
        <w:rPr>
          <w:rStyle w:val="54"/>
        </w:rPr>
        <w:t>record</w:t>
      </w:r>
      <w:r>
        <w:rPr>
          <w:rStyle w:val="53"/>
        </w:rPr>
        <w:t xml:space="preserve"> </w:t>
      </w:r>
      <w:r>
        <w:rPr>
          <w:rStyle w:val="54"/>
        </w:rPr>
        <w:t>delay time</w:t>
      </w:r>
      <w:r>
        <w:rPr>
          <w:color w:val="000000"/>
          <w:szCs w:val="21"/>
        </w:rPr>
        <w:t>).</w:t>
      </w:r>
    </w:p>
    <w:p>
      <w:pPr>
        <w:jc w:val="center"/>
        <w:rPr>
          <w:color w:val="000000"/>
          <w:szCs w:val="21"/>
        </w:rPr>
      </w:pPr>
      <w:r>
        <w:rPr>
          <w:rFonts w:ascii="Times New Roman" w:hAnsi="Times New Roman" w:eastAsia="宋体" w:cs="Times New Roman"/>
          <w:color w:val="000000"/>
          <w:kern w:val="2"/>
          <w:sz w:val="23"/>
          <w:szCs w:val="21"/>
          <w:lang w:val="en-US" w:eastAsia="zh-CN" w:bidi="ar-SA"/>
        </w:rPr>
        <w:pict>
          <v:shape id="Picture 9" o:spid="_x0000_s1047" type="#_x0000_t75" style="height:218.4pt;width:415.2pt;rotation:0f;" o:ole="f" fillcolor="#FFFFFF" filled="f" o:preferrelative="t" stroked="f" coordorigin="0,0" coordsize="21600,21600">
            <v:fill on="f" color2="#FFFFFF" focus="0%"/>
            <v:imagedata gain="65536f" blacklevel="0f" gamma="0" o:title="" r:id="rId30"/>
            <o:lock v:ext="edit" position="f" selection="f" grouping="f" rotation="f" cropping="f" text="f" aspectratio="t"/>
            <w10:wrap type="none"/>
            <w10:anchorlock/>
          </v:shape>
        </w:pict>
      </w:r>
    </w:p>
    <w:p>
      <w:pPr>
        <w:jc w:val="center"/>
        <w:rPr>
          <w:sz w:val="15"/>
          <w:szCs w:val="15"/>
        </w:rPr>
      </w:pPr>
      <w:r>
        <w:rPr>
          <w:sz w:val="15"/>
          <w:szCs w:val="15"/>
        </w:rPr>
        <w:t>Figure 9</w:t>
      </w:r>
    </w:p>
    <w:p>
      <w:pPr>
        <w:jc w:val="center"/>
        <w:rPr>
          <w:color w:val="000000"/>
          <w:szCs w:val="21"/>
        </w:rPr>
      </w:pPr>
      <w:r>
        <w:rPr>
          <w:rFonts w:ascii="Times New Roman" w:hAnsi="Times New Roman" w:eastAsia="宋体" w:cs="Times New Roman"/>
          <w:color w:val="000000"/>
          <w:kern w:val="2"/>
          <w:sz w:val="23"/>
          <w:szCs w:val="21"/>
          <w:lang w:val="en-US" w:eastAsia="zh-CN" w:bidi="ar-SA"/>
        </w:rPr>
        <w:pict>
          <v:shape id="Picture 8" o:spid="_x0000_s1048" type="#_x0000_t75" style="height:133.45pt;width:402.7pt;rotation:0f;" o:ole="f" fillcolor="#FFFFFF" filled="f" o:preferrelative="t" stroked="f" coordorigin="0,0" coordsize="21600,21600">
            <v:fill on="f" color2="#FFFFFF" focus="0%"/>
            <v:imagedata gain="65536f" blacklevel="0f" gamma="0" o:title="" r:id="rId31"/>
            <o:lock v:ext="edit" position="f" selection="f" grouping="f" rotation="f" cropping="f" text="f" aspectratio="t"/>
            <w10:wrap type="none"/>
            <w10:anchorlock/>
          </v:shape>
        </w:pict>
      </w:r>
    </w:p>
    <w:p>
      <w:pPr>
        <w:jc w:val="center"/>
        <w:rPr>
          <w:sz w:val="15"/>
          <w:szCs w:val="15"/>
        </w:rPr>
      </w:pPr>
      <w:r>
        <w:rPr>
          <w:sz w:val="15"/>
          <w:szCs w:val="15"/>
        </w:rPr>
        <w:t>Figure 10</w:t>
      </w:r>
    </w:p>
    <w:p>
      <w:pPr>
        <w:pStyle w:val="5"/>
        <w:rPr>
          <w:b w:val="0"/>
          <w:bCs w:val="0"/>
          <w:sz w:val="21"/>
          <w:szCs w:val="21"/>
        </w:rPr>
      </w:pPr>
      <w:r>
        <w:rPr>
          <w:b w:val="0"/>
          <w:bCs w:val="0"/>
          <w:sz w:val="21"/>
          <w:szCs w:val="21"/>
        </w:rPr>
        <w:t>Set HTTP samples Setting</w:t>
      </w:r>
    </w:p>
    <w:p>
      <w:pPr>
        <w:jc w:val="center"/>
        <w:rPr>
          <w:b/>
          <w:color w:val="000000"/>
          <w:szCs w:val="21"/>
        </w:rPr>
      </w:pPr>
      <w:r>
        <w:rPr>
          <w:rFonts w:ascii="Times New Roman" w:hAnsi="Times New Roman" w:eastAsia="宋体" w:cs="Times New Roman"/>
          <w:b/>
          <w:color w:val="000000"/>
          <w:kern w:val="2"/>
          <w:sz w:val="23"/>
          <w:szCs w:val="21"/>
          <w:lang w:val="en-US" w:eastAsia="zh-CN" w:bidi="ar-SA"/>
        </w:rPr>
        <w:pict>
          <v:shape id="Picture 10" o:spid="_x0000_s1049" type="#_x0000_t75" style="height:147.35pt;width:445.45pt;rotation:0f;" o:ole="f" fillcolor="#FFFFFF" filled="f" o:preferrelative="t" stroked="f" coordorigin="0,0" coordsize="21600,21600">
            <v:fill on="f" color2="#FFFFFF" focus="0%"/>
            <v:imagedata gain="65536f" blacklevel="0f" gamma="0" o:title="" r:id="rId32"/>
            <o:lock v:ext="edit" position="f" selection="f" grouping="f" rotation="f" cropping="f" text="f" aspectratio="t"/>
            <w10:wrap type="none"/>
            <w10:anchorlock/>
          </v:shape>
        </w:pict>
      </w:r>
    </w:p>
    <w:p>
      <w:pPr>
        <w:jc w:val="center"/>
        <w:rPr>
          <w:sz w:val="15"/>
          <w:szCs w:val="15"/>
        </w:rPr>
      </w:pPr>
      <w:r>
        <w:rPr>
          <w:sz w:val="15"/>
          <w:szCs w:val="15"/>
        </w:rPr>
        <w:t>Figure 11</w:t>
      </w:r>
    </w:p>
    <w:p>
      <w:pPr>
        <w:pStyle w:val="5"/>
        <w:rPr>
          <w:b w:val="0"/>
          <w:bCs w:val="0"/>
          <w:sz w:val="21"/>
          <w:szCs w:val="21"/>
        </w:rPr>
      </w:pPr>
      <w:r>
        <w:rPr>
          <w:b w:val="0"/>
          <w:bCs w:val="0"/>
          <w:sz w:val="21"/>
          <w:szCs w:val="21"/>
        </w:rPr>
        <w:t>Start the HTTP proxy server</w:t>
      </w:r>
    </w:p>
    <w:p>
      <w:pPr>
        <w:ind w:left="460" w:leftChars="200"/>
      </w:pPr>
      <w:r>
        <w:t xml:space="preserve">After HTTP access to the </w:t>
      </w:r>
      <w:r>
        <w:rPr>
          <w:rStyle w:val="54"/>
        </w:rPr>
        <w:t>proxy server</w:t>
      </w:r>
      <w:r>
        <w:t xml:space="preserve"> </w:t>
      </w:r>
      <w:r>
        <w:rPr>
          <w:rStyle w:val="54"/>
        </w:rPr>
        <w:t>is</w:t>
      </w:r>
      <w:r>
        <w:t xml:space="preserve"> </w:t>
      </w:r>
      <w:r>
        <w:rPr>
          <w:rStyle w:val="54"/>
        </w:rPr>
        <w:t>configured</w:t>
      </w:r>
      <w:r>
        <w:t xml:space="preserve">, </w:t>
      </w:r>
      <w:r>
        <w:rPr>
          <w:rStyle w:val="54"/>
        </w:rPr>
        <w:t>click</w:t>
      </w:r>
      <w:r>
        <w:t xml:space="preserve"> </w:t>
      </w:r>
      <w:r>
        <w:rPr>
          <w:rStyle w:val="54"/>
        </w:rPr>
        <w:t>start</w:t>
      </w:r>
      <w:r>
        <w:t xml:space="preserve">, </w:t>
      </w:r>
      <w:r>
        <w:rPr>
          <w:rStyle w:val="54"/>
        </w:rPr>
        <w:t>the</w:t>
      </w:r>
      <w:r>
        <w:t xml:space="preserve"> </w:t>
      </w:r>
      <w:r>
        <w:rPr>
          <w:rStyle w:val="54"/>
        </w:rPr>
        <w:t>proxy server</w:t>
      </w:r>
      <w:r>
        <w:t xml:space="preserve"> </w:t>
      </w:r>
      <w:r>
        <w:rPr>
          <w:rStyle w:val="54"/>
        </w:rPr>
        <w:t>will</w:t>
      </w:r>
      <w:r>
        <w:t xml:space="preserve"> </w:t>
      </w:r>
      <w:r>
        <w:rPr>
          <w:rStyle w:val="54"/>
        </w:rPr>
        <w:t>start recording</w:t>
      </w:r>
      <w:r>
        <w:t xml:space="preserve"> </w:t>
      </w:r>
      <w:r>
        <w:rPr>
          <w:rStyle w:val="54"/>
        </w:rPr>
        <w:t>accepted</w:t>
      </w:r>
      <w:r>
        <w:t xml:space="preserve"> </w:t>
      </w:r>
      <w:r>
        <w:rPr>
          <w:rStyle w:val="54"/>
        </w:rPr>
        <w:t>the</w:t>
      </w:r>
      <w:r>
        <w:t xml:space="preserve"> </w:t>
      </w:r>
      <w:r>
        <w:rPr>
          <w:rStyle w:val="54"/>
        </w:rPr>
        <w:t>request</w:t>
      </w:r>
      <w:r>
        <w:t>.</w:t>
      </w:r>
    </w:p>
    <w:p>
      <w:pPr>
        <w:jc w:val="center"/>
        <w:rPr>
          <w:b/>
          <w:color w:val="000000"/>
          <w:szCs w:val="21"/>
        </w:rPr>
      </w:pPr>
      <w:r>
        <w:rPr>
          <w:rFonts w:ascii="Times New Roman" w:hAnsi="Times New Roman" w:eastAsia="宋体" w:cs="Times New Roman"/>
          <w:b/>
          <w:color w:val="000000"/>
          <w:kern w:val="2"/>
          <w:sz w:val="23"/>
          <w:szCs w:val="21"/>
          <w:lang w:val="en-US" w:eastAsia="zh-CN" w:bidi="ar-SA"/>
        </w:rPr>
        <w:pict>
          <v:shape id="Picture 12" o:spid="_x0000_s1050" type="#_x0000_t75" style="height:96.5pt;width:449.3pt;rotation:0f;" o:ole="f" fillcolor="#FFFFFF" filled="f" o:preferrelative="t" stroked="f" coordorigin="0,0" coordsize="21600,21600">
            <v:fill on="f" color2="#FFFFFF" focus="0%"/>
            <v:imagedata gain="65536f" blacklevel="0f" gamma="0" o:title="" r:id="rId33"/>
            <o:lock v:ext="edit" position="f" selection="f" grouping="f" rotation="f" cropping="f" text="f" aspectratio="t"/>
            <w10:wrap type="none"/>
            <w10:anchorlock/>
          </v:shape>
        </w:pict>
      </w:r>
    </w:p>
    <w:p>
      <w:pPr>
        <w:jc w:val="center"/>
        <w:rPr>
          <w:sz w:val="15"/>
          <w:szCs w:val="15"/>
        </w:rPr>
      </w:pPr>
      <w:r>
        <w:rPr>
          <w:sz w:val="15"/>
          <w:szCs w:val="15"/>
        </w:rPr>
        <w:t>Figure 12</w:t>
      </w:r>
    </w:p>
    <w:p>
      <w:pPr>
        <w:pStyle w:val="5"/>
        <w:rPr>
          <w:b w:val="0"/>
          <w:bCs w:val="0"/>
          <w:sz w:val="21"/>
          <w:szCs w:val="21"/>
        </w:rPr>
      </w:pPr>
      <w:r>
        <w:rPr>
          <w:b w:val="0"/>
          <w:bCs w:val="0"/>
          <w:sz w:val="21"/>
          <w:szCs w:val="21"/>
        </w:rPr>
        <w:t>To browse for operation:</w:t>
      </w:r>
    </w:p>
    <w:p>
      <w:pPr>
        <w:ind w:left="460" w:leftChars="200"/>
      </w:pPr>
      <w:r>
        <w:t xml:space="preserve">Enter the address </w:t>
      </w:r>
      <w:r>
        <w:rPr>
          <w:rStyle w:val="54"/>
        </w:rPr>
        <w:t>in</w:t>
      </w:r>
      <w:r>
        <w:t xml:space="preserve"> </w:t>
      </w:r>
      <w:r>
        <w:rPr>
          <w:rStyle w:val="54"/>
        </w:rPr>
        <w:t>the</w:t>
      </w:r>
      <w:r>
        <w:t xml:space="preserve"> </w:t>
      </w:r>
      <w:r>
        <w:rPr>
          <w:rStyle w:val="54"/>
        </w:rPr>
        <w:t>browser address bar</w:t>
      </w:r>
      <w:r>
        <w:t xml:space="preserve"> </w:t>
      </w:r>
      <w:r>
        <w:rPr>
          <w:rStyle w:val="54"/>
        </w:rPr>
        <w:t>and</w:t>
      </w:r>
      <w:r>
        <w:t xml:space="preserve"> </w:t>
      </w:r>
      <w:r>
        <w:rPr>
          <w:rStyle w:val="54"/>
        </w:rPr>
        <w:t>related operations</w:t>
      </w:r>
      <w:r>
        <w:t xml:space="preserve"> </w:t>
      </w:r>
      <w:r>
        <w:rPr>
          <w:rStyle w:val="54"/>
        </w:rPr>
        <w:t>for recording</w:t>
      </w:r>
      <w:r>
        <w:t xml:space="preserve">, After </w:t>
      </w:r>
      <w:r>
        <w:rPr>
          <w:rStyle w:val="54"/>
        </w:rPr>
        <w:t>the</w:t>
      </w:r>
      <w:r>
        <w:t xml:space="preserve"> </w:t>
      </w:r>
      <w:r>
        <w:rPr>
          <w:rStyle w:val="54"/>
        </w:rPr>
        <w:t>recording is completed</w:t>
      </w:r>
      <w:r>
        <w:t xml:space="preserve">, </w:t>
      </w:r>
      <w:r>
        <w:rPr>
          <w:rStyle w:val="54"/>
        </w:rPr>
        <w:t>stop</w:t>
      </w:r>
      <w:r>
        <w:t xml:space="preserve"> </w:t>
      </w:r>
      <w:r>
        <w:rPr>
          <w:rStyle w:val="54"/>
        </w:rPr>
        <w:t>HTTP proxy</w:t>
      </w:r>
      <w:r>
        <w:t xml:space="preserve"> </w:t>
      </w:r>
      <w:r>
        <w:rPr>
          <w:rStyle w:val="54"/>
        </w:rPr>
        <w:t>server</w:t>
      </w:r>
      <w:r>
        <w:t xml:space="preserve">; </w:t>
      </w:r>
      <w:r>
        <w:rPr>
          <w:rStyle w:val="54"/>
        </w:rPr>
        <w:t>components</w:t>
      </w:r>
      <w:r>
        <w:t xml:space="preserve"> </w:t>
      </w:r>
      <w:r>
        <w:rPr>
          <w:rStyle w:val="54"/>
        </w:rPr>
        <w:t>in</w:t>
      </w:r>
      <w:r>
        <w:t xml:space="preserve"> </w:t>
      </w:r>
      <w:r>
        <w:rPr>
          <w:rStyle w:val="54"/>
        </w:rPr>
        <w:t>the</w:t>
      </w:r>
      <w:r>
        <w:t xml:space="preserve"> </w:t>
      </w:r>
      <w:r>
        <w:rPr>
          <w:rStyle w:val="54"/>
        </w:rPr>
        <w:t>right-click</w:t>
      </w:r>
      <w:r>
        <w:t xml:space="preserve"> </w:t>
      </w:r>
      <w:r>
        <w:rPr>
          <w:rStyle w:val="54"/>
        </w:rPr>
        <w:t>will be recorded</w:t>
      </w:r>
      <w:r>
        <w:t xml:space="preserve"> </w:t>
      </w:r>
      <w:r>
        <w:rPr>
          <w:rStyle w:val="54"/>
        </w:rPr>
        <w:t>on</w:t>
      </w:r>
      <w:r>
        <w:t xml:space="preserve"> </w:t>
      </w:r>
      <w:r>
        <w:rPr>
          <w:rStyle w:val="54"/>
        </w:rPr>
        <w:t>the</w:t>
      </w:r>
      <w:r>
        <w:t xml:space="preserve"> </w:t>
      </w:r>
      <w:r>
        <w:rPr>
          <w:rStyle w:val="54"/>
        </w:rPr>
        <w:t>recording</w:t>
      </w:r>
      <w:r>
        <w:t xml:space="preserve"> </w:t>
      </w:r>
      <w:r>
        <w:rPr>
          <w:rStyle w:val="54"/>
        </w:rPr>
        <w:t>controller</w:t>
      </w:r>
      <w:r>
        <w:t xml:space="preserve"> </w:t>
      </w:r>
      <w:r>
        <w:rPr>
          <w:rStyle w:val="54"/>
        </w:rPr>
        <w:t>components</w:t>
      </w:r>
      <w:r>
        <w:t xml:space="preserve"> </w:t>
      </w:r>
      <w:r>
        <w:rPr>
          <w:rStyle w:val="54"/>
        </w:rPr>
        <w:t>are</w:t>
      </w:r>
      <w:r>
        <w:t xml:space="preserve"> </w:t>
      </w:r>
      <w:r>
        <w:rPr>
          <w:rStyle w:val="54"/>
        </w:rPr>
        <w:t>saved</w:t>
      </w:r>
      <w:r>
        <w:t xml:space="preserve"> </w:t>
      </w:r>
      <w:r>
        <w:rPr>
          <w:rStyle w:val="54"/>
        </w:rPr>
        <w:t>to</w:t>
      </w:r>
      <w:r>
        <w:t xml:space="preserve"> </w:t>
      </w:r>
      <w:r>
        <w:rPr>
          <w:rStyle w:val="54"/>
        </w:rPr>
        <w:t>a file</w:t>
      </w:r>
      <w:r>
        <w:t xml:space="preserve"> </w:t>
      </w:r>
      <w:r>
        <w:rPr>
          <w:rStyle w:val="54"/>
        </w:rPr>
        <w:t>for later</w:t>
      </w:r>
      <w:r>
        <w:t xml:space="preserve"> </w:t>
      </w:r>
      <w:r>
        <w:rPr>
          <w:rStyle w:val="54"/>
        </w:rPr>
        <w:t>reuse</w:t>
      </w:r>
      <w:r>
        <w:t xml:space="preserve"> </w:t>
      </w:r>
      <w:r>
        <w:rPr>
          <w:rStyle w:val="54"/>
        </w:rPr>
        <w:t xml:space="preserve">Also, do not </w:t>
      </w:r>
      <w:r>
        <w:t xml:space="preserve">forgot to </w:t>
      </w:r>
      <w:r>
        <w:rPr>
          <w:rStyle w:val="54"/>
        </w:rPr>
        <w:t>restore</w:t>
      </w:r>
      <w:r>
        <w:t xml:space="preserve"> </w:t>
      </w:r>
      <w:r>
        <w:rPr>
          <w:rStyle w:val="54"/>
        </w:rPr>
        <w:t>the</w:t>
      </w:r>
      <w:r>
        <w:t xml:space="preserve"> </w:t>
      </w:r>
      <w:r>
        <w:rPr>
          <w:rStyle w:val="54"/>
        </w:rPr>
        <w:t>browser's proxy</w:t>
      </w:r>
      <w:r>
        <w:t xml:space="preserve"> </w:t>
      </w:r>
      <w:r>
        <w:rPr>
          <w:rStyle w:val="54"/>
        </w:rPr>
        <w:t>server settings</w:t>
      </w:r>
      <w:r>
        <w:t>.</w:t>
      </w:r>
    </w:p>
    <w:p>
      <w:pPr>
        <w:pStyle w:val="5"/>
        <w:rPr>
          <w:b w:val="0"/>
          <w:bCs w:val="0"/>
          <w:sz w:val="21"/>
          <w:szCs w:val="21"/>
        </w:rPr>
      </w:pPr>
      <w:r>
        <w:rPr>
          <w:b w:val="0"/>
          <w:bCs w:val="0"/>
          <w:sz w:val="21"/>
          <w:szCs w:val="21"/>
        </w:rPr>
        <w:t>When recording Https</w:t>
      </w:r>
    </w:p>
    <w:p>
      <w:pPr>
        <w:ind w:left="460" w:leftChars="200"/>
      </w:pPr>
      <w:r>
        <w:t xml:space="preserve">Principle: </w:t>
      </w:r>
      <w:r>
        <w:rPr>
          <w:rStyle w:val="54"/>
        </w:rPr>
        <w:t>We</w:t>
      </w:r>
      <w:r>
        <w:t xml:space="preserve"> </w:t>
      </w:r>
      <w:r>
        <w:rPr>
          <w:rStyle w:val="54"/>
        </w:rPr>
        <w:t>recorded</w:t>
      </w:r>
      <w:r>
        <w:t xml:space="preserve"> </w:t>
      </w:r>
      <w:r>
        <w:rPr>
          <w:rStyle w:val="54"/>
        </w:rPr>
        <w:t>the</w:t>
      </w:r>
      <w:r>
        <w:t xml:space="preserve"> </w:t>
      </w:r>
      <w:r>
        <w:rPr>
          <w:rStyle w:val="54"/>
        </w:rPr>
        <w:t>agent</w:t>
      </w:r>
      <w:r>
        <w:t xml:space="preserve"> </w:t>
      </w:r>
      <w:r>
        <w:rPr>
          <w:rStyle w:val="54"/>
        </w:rPr>
        <w:t>acts</w:t>
      </w:r>
      <w:r>
        <w:t xml:space="preserve"> </w:t>
      </w:r>
      <w:r>
        <w:rPr>
          <w:rStyle w:val="54"/>
        </w:rPr>
        <w:t>as</w:t>
      </w:r>
      <w:r>
        <w:t xml:space="preserve"> </w:t>
      </w:r>
      <w:r>
        <w:rPr>
          <w:rStyle w:val="54"/>
        </w:rPr>
        <w:t>the</w:t>
      </w:r>
      <w:r>
        <w:t xml:space="preserve"> </w:t>
      </w:r>
      <w:r>
        <w:rPr>
          <w:rStyle w:val="54"/>
        </w:rPr>
        <w:t>middleman</w:t>
      </w:r>
      <w:r>
        <w:t xml:space="preserve">, </w:t>
      </w:r>
      <w:r>
        <w:rPr>
          <w:rStyle w:val="54"/>
        </w:rPr>
        <w:t>so</w:t>
      </w:r>
      <w:r>
        <w:t xml:space="preserve"> </w:t>
      </w:r>
      <w:r>
        <w:rPr>
          <w:rStyle w:val="54"/>
        </w:rPr>
        <w:t>to obtain</w:t>
      </w:r>
      <w:r>
        <w:t xml:space="preserve"> </w:t>
      </w:r>
      <w:r>
        <w:rPr>
          <w:rStyle w:val="54"/>
        </w:rPr>
        <w:t>the</w:t>
      </w:r>
      <w:r>
        <w:t xml:space="preserve"> </w:t>
      </w:r>
      <w:r>
        <w:rPr>
          <w:rStyle w:val="54"/>
        </w:rPr>
        <w:t>trust</w:t>
      </w:r>
      <w:r>
        <w:t xml:space="preserve"> </w:t>
      </w:r>
      <w:r>
        <w:rPr>
          <w:rStyle w:val="54"/>
        </w:rPr>
        <w:t>of</w:t>
      </w:r>
      <w:r>
        <w:t xml:space="preserve"> </w:t>
      </w:r>
      <w:r>
        <w:rPr>
          <w:rStyle w:val="54"/>
        </w:rPr>
        <w:t>both</w:t>
      </w:r>
      <w:r>
        <w:t xml:space="preserve"> </w:t>
      </w:r>
      <w:r>
        <w:rPr>
          <w:rStyle w:val="54"/>
        </w:rPr>
        <w:t>sides</w:t>
      </w:r>
      <w:r>
        <w:t xml:space="preserve">: </w:t>
      </w:r>
      <w:r>
        <w:rPr>
          <w:rStyle w:val="54"/>
        </w:rPr>
        <w:t>that is,</w:t>
      </w:r>
      <w:r>
        <w:t xml:space="preserve"> </w:t>
      </w:r>
      <w:r>
        <w:rPr>
          <w:rStyle w:val="54"/>
        </w:rPr>
        <w:t>the</w:t>
      </w:r>
      <w:r>
        <w:t xml:space="preserve"> </w:t>
      </w:r>
      <w:r>
        <w:rPr>
          <w:rStyle w:val="54"/>
        </w:rPr>
        <w:t>browser</w:t>
      </w:r>
      <w:r>
        <w:t xml:space="preserve"> </w:t>
      </w:r>
      <w:r>
        <w:rPr>
          <w:rStyle w:val="54"/>
        </w:rPr>
        <w:t>and the</w:t>
      </w:r>
      <w:r>
        <w:t xml:space="preserve"> </w:t>
      </w:r>
      <w:r>
        <w:rPr>
          <w:rStyle w:val="54"/>
        </w:rPr>
        <w:t>server</w:t>
      </w:r>
      <w:r>
        <w:t>.</w:t>
      </w:r>
      <w:r>
        <w:br/>
      </w:r>
      <w:r>
        <w:t xml:space="preserve">For </w:t>
      </w:r>
      <w:r>
        <w:rPr>
          <w:rStyle w:val="54"/>
        </w:rPr>
        <w:t>server</w:t>
      </w:r>
      <w:r>
        <w:t xml:space="preserve"> </w:t>
      </w:r>
      <w:r>
        <w:rPr>
          <w:rStyle w:val="54"/>
        </w:rPr>
        <w:t>party</w:t>
      </w:r>
      <w:r>
        <w:t xml:space="preserve">, </w:t>
      </w:r>
      <w:r>
        <w:rPr>
          <w:rStyle w:val="54"/>
        </w:rPr>
        <w:t>we</w:t>
      </w:r>
      <w:r>
        <w:t xml:space="preserve"> </w:t>
      </w:r>
      <w:r>
        <w:rPr>
          <w:rStyle w:val="54"/>
        </w:rPr>
        <w:t>need to set</w:t>
      </w:r>
      <w:r>
        <w:t xml:space="preserve"> </w:t>
      </w:r>
      <w:r>
        <w:rPr>
          <w:rStyle w:val="54"/>
        </w:rPr>
        <w:t>the</w:t>
      </w:r>
      <w:r>
        <w:t xml:space="preserve"> </w:t>
      </w:r>
      <w:r>
        <w:rPr>
          <w:rStyle w:val="54"/>
        </w:rPr>
        <w:t>truststore,</w:t>
      </w:r>
      <w:r>
        <w:t xml:space="preserve"> </w:t>
      </w:r>
      <w:r>
        <w:rPr>
          <w:rStyle w:val="54"/>
        </w:rPr>
        <w:t>server</w:t>
      </w:r>
      <w:r>
        <w:t xml:space="preserve"> </w:t>
      </w:r>
      <w:r>
        <w:rPr>
          <w:rStyle w:val="54"/>
        </w:rPr>
        <w:t>certificate</w:t>
      </w:r>
      <w:r>
        <w:t xml:space="preserve"> </w:t>
      </w:r>
      <w:r>
        <w:rPr>
          <w:rStyle w:val="54"/>
        </w:rPr>
        <w:t>is</w:t>
      </w:r>
      <w:r>
        <w:t xml:space="preserve"> </w:t>
      </w:r>
      <w:r>
        <w:rPr>
          <w:rStyle w:val="54"/>
        </w:rPr>
        <w:t>imported into</w:t>
      </w:r>
      <w:r>
        <w:t xml:space="preserve"> </w:t>
      </w:r>
      <w:r>
        <w:rPr>
          <w:rStyle w:val="54"/>
        </w:rPr>
        <w:t>a keystore</w:t>
      </w:r>
      <w:r>
        <w:t xml:space="preserve"> </w:t>
      </w:r>
      <w:r>
        <w:rPr>
          <w:rStyle w:val="54"/>
        </w:rPr>
        <w:t>server</w:t>
      </w:r>
      <w:r>
        <w:t xml:space="preserve">-side </w:t>
      </w:r>
      <w:r>
        <w:rPr>
          <w:rStyle w:val="54"/>
        </w:rPr>
        <w:t>keystore</w:t>
      </w:r>
      <w:r>
        <w:t xml:space="preserve"> </w:t>
      </w:r>
      <w:r>
        <w:rPr>
          <w:rStyle w:val="54"/>
        </w:rPr>
        <w:t>in</w:t>
      </w:r>
      <w:r>
        <w:t xml:space="preserve"> </w:t>
      </w:r>
      <w:r>
        <w:rPr>
          <w:rStyle w:val="54"/>
        </w:rPr>
        <w:t>system.property</w:t>
      </w:r>
      <w:r>
        <w:t xml:space="preserve"> </w:t>
      </w:r>
      <w:r>
        <w:rPr>
          <w:rStyle w:val="54"/>
        </w:rPr>
        <w:t>and</w:t>
      </w:r>
      <w:r>
        <w:t xml:space="preserve"> </w:t>
      </w:r>
      <w:r>
        <w:rPr>
          <w:rStyle w:val="54"/>
        </w:rPr>
        <w:t>JMeter.property</w:t>
      </w:r>
      <w:r>
        <w:t xml:space="preserve"> </w:t>
      </w:r>
      <w:r>
        <w:rPr>
          <w:rStyle w:val="54"/>
        </w:rPr>
        <w:t>set</w:t>
      </w:r>
      <w:r>
        <w:t xml:space="preserve"> </w:t>
      </w:r>
      <w:r>
        <w:rPr>
          <w:rStyle w:val="54"/>
        </w:rPr>
        <w:t>so</w:t>
      </w:r>
      <w:r>
        <w:t xml:space="preserve">, proxy </w:t>
      </w:r>
      <w:r>
        <w:rPr>
          <w:rStyle w:val="54"/>
        </w:rPr>
        <w:t>will</w:t>
      </w:r>
      <w:r>
        <w:t xml:space="preserve"> </w:t>
      </w:r>
      <w:r>
        <w:rPr>
          <w:rStyle w:val="54"/>
        </w:rPr>
        <w:t>default</w:t>
      </w:r>
      <w:r>
        <w:t xml:space="preserve"> </w:t>
      </w:r>
      <w:r>
        <w:rPr>
          <w:rStyle w:val="54"/>
        </w:rPr>
        <w:t>certificate</w:t>
      </w:r>
      <w:r>
        <w:t xml:space="preserve"> </w:t>
      </w:r>
      <w:r>
        <w:rPr>
          <w:rStyle w:val="54"/>
        </w:rPr>
        <w:t>provided</w:t>
      </w:r>
      <w:r>
        <w:t xml:space="preserve"> </w:t>
      </w:r>
      <w:r>
        <w:rPr>
          <w:rStyle w:val="54"/>
        </w:rPr>
        <w:t>by</w:t>
      </w:r>
      <w:r>
        <w:t xml:space="preserve"> </w:t>
      </w:r>
      <w:r>
        <w:rPr>
          <w:rStyle w:val="54"/>
        </w:rPr>
        <w:t>the</w:t>
      </w:r>
      <w:r>
        <w:t xml:space="preserve"> </w:t>
      </w:r>
      <w:r>
        <w:rPr>
          <w:rStyle w:val="54"/>
        </w:rPr>
        <w:t>server</w:t>
      </w:r>
      <w:r>
        <w:t>-side.</w:t>
      </w:r>
      <w:r>
        <w:br/>
      </w:r>
      <w:r>
        <w:t xml:space="preserve">Then </w:t>
      </w:r>
      <w:r>
        <w:rPr>
          <w:rStyle w:val="54"/>
        </w:rPr>
        <w:t>is the</w:t>
      </w:r>
      <w:r>
        <w:t xml:space="preserve"> </w:t>
      </w:r>
      <w:r>
        <w:rPr>
          <w:rStyle w:val="54"/>
        </w:rPr>
        <w:t>proxy</w:t>
      </w:r>
      <w:r>
        <w:t xml:space="preserve"> </w:t>
      </w:r>
      <w:r>
        <w:rPr>
          <w:rStyle w:val="54"/>
        </w:rPr>
        <w:t>need</w:t>
      </w:r>
      <w:r>
        <w:t xml:space="preserve"> </w:t>
      </w:r>
      <w:r>
        <w:rPr>
          <w:rStyle w:val="54"/>
        </w:rPr>
        <w:t>to</w:t>
      </w:r>
      <w:r>
        <w:t xml:space="preserve"> </w:t>
      </w:r>
      <w:r>
        <w:rPr>
          <w:rStyle w:val="54"/>
        </w:rPr>
        <w:t>provide a certificate</w:t>
      </w:r>
      <w:r>
        <w:t xml:space="preserve"> </w:t>
      </w:r>
      <w:r>
        <w:rPr>
          <w:rStyle w:val="54"/>
        </w:rPr>
        <w:t>to the</w:t>
      </w:r>
      <w:r>
        <w:t xml:space="preserve"> </w:t>
      </w:r>
      <w:r>
        <w:rPr>
          <w:rStyle w:val="54"/>
        </w:rPr>
        <w:t>browser</w:t>
      </w:r>
      <w:r>
        <w:t xml:space="preserve">, </w:t>
      </w:r>
      <w:r>
        <w:rPr>
          <w:rStyle w:val="54"/>
        </w:rPr>
        <w:t>the</w:t>
      </w:r>
      <w:r>
        <w:t xml:space="preserve"> </w:t>
      </w:r>
      <w:r>
        <w:rPr>
          <w:rStyle w:val="54"/>
        </w:rPr>
        <w:t>need to include</w:t>
      </w:r>
      <w:r>
        <w:t xml:space="preserve"> </w:t>
      </w:r>
      <w:r>
        <w:rPr>
          <w:rStyle w:val="54"/>
        </w:rPr>
        <w:t>the</w:t>
      </w:r>
      <w:r>
        <w:t xml:space="preserve"> </w:t>
      </w:r>
      <w:r>
        <w:rPr>
          <w:rStyle w:val="54"/>
        </w:rPr>
        <w:t>public</w:t>
      </w:r>
      <w:r>
        <w:t xml:space="preserve"> </w:t>
      </w:r>
      <w:r>
        <w:rPr>
          <w:rStyle w:val="54"/>
        </w:rPr>
        <w:t>key</w:t>
      </w:r>
      <w:r>
        <w:t xml:space="preserve">, </w:t>
      </w:r>
      <w:r>
        <w:rPr>
          <w:rStyle w:val="54"/>
        </w:rPr>
        <w:t>private key and certificate</w:t>
      </w:r>
      <w:r>
        <w:t xml:space="preserve"> </w:t>
      </w:r>
      <w:r>
        <w:rPr>
          <w:rStyle w:val="54"/>
        </w:rPr>
        <w:t>keystore</w:t>
      </w:r>
      <w:r>
        <w:t xml:space="preserve">. </w:t>
      </w:r>
      <w:r>
        <w:rPr>
          <w:rStyle w:val="54"/>
        </w:rPr>
        <w:t>JMeterproxy.jks</w:t>
      </w:r>
      <w:r>
        <w:t xml:space="preserve"> </w:t>
      </w:r>
      <w:r>
        <w:rPr>
          <w:rStyle w:val="54"/>
        </w:rPr>
        <w:t>this</w:t>
      </w:r>
      <w:r>
        <w:t xml:space="preserve"> </w:t>
      </w:r>
      <w:r>
        <w:rPr>
          <w:rStyle w:val="54"/>
        </w:rPr>
        <w:t>the</w:t>
      </w:r>
      <w:r>
        <w:t xml:space="preserve"> </w:t>
      </w:r>
      <w:r>
        <w:rPr>
          <w:rStyle w:val="54"/>
        </w:rPr>
        <w:t>keystore</w:t>
      </w:r>
      <w:r>
        <w:t xml:space="preserve"> </w:t>
      </w:r>
      <w:r>
        <w:rPr>
          <w:rStyle w:val="54"/>
        </w:rPr>
        <w:t>to meet</w:t>
      </w:r>
      <w:r>
        <w:t xml:space="preserve"> </w:t>
      </w:r>
      <w:r>
        <w:rPr>
          <w:rStyle w:val="54"/>
        </w:rPr>
        <w:t>this</w:t>
      </w:r>
      <w:r>
        <w:t xml:space="preserve"> </w:t>
      </w:r>
      <w:r>
        <w:rPr>
          <w:rStyle w:val="54"/>
        </w:rPr>
        <w:t>requirement</w:t>
      </w:r>
      <w:r>
        <w:t xml:space="preserve">. </w:t>
      </w:r>
      <w:r>
        <w:rPr>
          <w:rStyle w:val="54"/>
        </w:rPr>
        <w:t>Keystore</w:t>
      </w:r>
      <w:r>
        <w:t xml:space="preserve"> </w:t>
      </w:r>
      <w:r>
        <w:rPr>
          <w:rStyle w:val="54"/>
        </w:rPr>
        <w:t>related</w:t>
      </w:r>
      <w:r>
        <w:t xml:space="preserve"> </w:t>
      </w:r>
      <w:r>
        <w:rPr>
          <w:rStyle w:val="54"/>
        </w:rPr>
        <w:t>properties</w:t>
      </w:r>
      <w:r>
        <w:t xml:space="preserve"> </w:t>
      </w:r>
      <w:r>
        <w:rPr>
          <w:rStyle w:val="54"/>
        </w:rPr>
        <w:t>This</w:t>
      </w:r>
      <w:r>
        <w:t xml:space="preserve"> </w:t>
      </w:r>
      <w:r>
        <w:rPr>
          <w:rStyle w:val="54"/>
        </w:rPr>
        <w:t>keystore</w:t>
      </w:r>
      <w:r>
        <w:t xml:space="preserve"> </w:t>
      </w:r>
      <w:r>
        <w:rPr>
          <w:rStyle w:val="54"/>
        </w:rPr>
        <w:t>located</w:t>
      </w:r>
      <w:r>
        <w:t>.</w:t>
      </w:r>
      <w:r>
        <w:br/>
      </w:r>
      <w:r>
        <w:rPr>
          <w:color w:val="FF0000"/>
        </w:rPr>
        <w:t xml:space="preserve">Note: The </w:t>
      </w:r>
      <w:r>
        <w:rPr>
          <w:rStyle w:val="54"/>
          <w:color w:val="FF0000"/>
        </w:rPr>
        <w:t>above</w:t>
      </w:r>
      <w:r>
        <w:rPr>
          <w:color w:val="FF0000"/>
        </w:rPr>
        <w:t xml:space="preserve"> </w:t>
      </w:r>
      <w:r>
        <w:rPr>
          <w:rStyle w:val="54"/>
          <w:color w:val="FF0000"/>
        </w:rPr>
        <w:t>use</w:t>
      </w:r>
      <w:r>
        <w:rPr>
          <w:color w:val="FF0000"/>
        </w:rPr>
        <w:t xml:space="preserve"> </w:t>
      </w:r>
      <w:r>
        <w:rPr>
          <w:rStyle w:val="54"/>
          <w:color w:val="FF0000"/>
        </w:rPr>
        <w:t>two different</w:t>
      </w:r>
      <w:r>
        <w:rPr>
          <w:color w:val="FF0000"/>
        </w:rPr>
        <w:t xml:space="preserve"> </w:t>
      </w:r>
      <w:r>
        <w:rPr>
          <w:rStyle w:val="54"/>
          <w:color w:val="FF0000"/>
        </w:rPr>
        <w:t>keystore</w:t>
      </w:r>
      <w:r>
        <w:rPr>
          <w:color w:val="FF0000"/>
        </w:rPr>
        <w:t xml:space="preserve"> </w:t>
      </w:r>
      <w:r>
        <w:rPr>
          <w:rStyle w:val="54"/>
          <w:color w:val="FF0000"/>
        </w:rPr>
        <w:t>need to</w:t>
      </w:r>
      <w:r>
        <w:rPr>
          <w:color w:val="FF0000"/>
        </w:rPr>
        <w:t xml:space="preserve"> </w:t>
      </w:r>
      <w:r>
        <w:rPr>
          <w:rStyle w:val="54"/>
          <w:color w:val="FF0000"/>
        </w:rPr>
        <w:t>set</w:t>
      </w:r>
      <w:r>
        <w:rPr>
          <w:color w:val="FF0000"/>
        </w:rPr>
        <w:t xml:space="preserve"> </w:t>
      </w:r>
      <w:r>
        <w:rPr>
          <w:rStyle w:val="54"/>
          <w:color w:val="FF0000"/>
        </w:rPr>
        <w:t>different</w:t>
      </w:r>
      <w:r>
        <w:rPr>
          <w:color w:val="FF0000"/>
        </w:rPr>
        <w:t xml:space="preserve"> </w:t>
      </w:r>
      <w:r>
        <w:rPr>
          <w:rStyle w:val="54"/>
          <w:color w:val="FF0000"/>
        </w:rPr>
        <w:t>attributes</w:t>
      </w:r>
      <w:r>
        <w:rPr>
          <w:color w:val="FF0000"/>
        </w:rPr>
        <w:t>.</w:t>
      </w:r>
      <w:r>
        <w:br/>
      </w:r>
      <w:r>
        <w:t xml:space="preserve">Open </w:t>
      </w:r>
      <w:r>
        <w:rPr>
          <w:rStyle w:val="54"/>
        </w:rPr>
        <w:t>JMeter</w:t>
      </w:r>
      <w:r>
        <w:t xml:space="preserve"> </w:t>
      </w:r>
      <w:r>
        <w:rPr>
          <w:rStyle w:val="54"/>
        </w:rPr>
        <w:t>proxy</w:t>
      </w:r>
      <w:r>
        <w:t xml:space="preserve">, </w:t>
      </w:r>
      <w:r>
        <w:rPr>
          <w:rStyle w:val="54"/>
        </w:rPr>
        <w:t>this time</w:t>
      </w:r>
      <w:r>
        <w:t xml:space="preserve"> </w:t>
      </w:r>
      <w:r>
        <w:rPr>
          <w:rStyle w:val="54"/>
        </w:rPr>
        <w:t>browsing</w:t>
      </w:r>
      <w:r>
        <w:t xml:space="preserve"> </w:t>
      </w:r>
      <w:r>
        <w:rPr>
          <w:rStyle w:val="54"/>
        </w:rPr>
        <w:t>other</w:t>
      </w:r>
      <w:r>
        <w:t xml:space="preserve"> </w:t>
      </w:r>
      <w:r>
        <w:rPr>
          <w:rStyle w:val="54"/>
        </w:rPr>
        <w:t>HTTPS</w:t>
      </w:r>
      <w:r>
        <w:t xml:space="preserve"> </w:t>
      </w:r>
      <w:r>
        <w:rPr>
          <w:rStyle w:val="54"/>
        </w:rPr>
        <w:t>site</w:t>
      </w:r>
      <w:r>
        <w:t xml:space="preserve"> </w:t>
      </w:r>
      <w:r>
        <w:rPr>
          <w:rStyle w:val="54"/>
        </w:rPr>
        <w:t>JMeter</w:t>
      </w:r>
      <w:r>
        <w:t xml:space="preserve"> </w:t>
      </w:r>
      <w:r>
        <w:rPr>
          <w:rStyle w:val="54"/>
        </w:rPr>
        <w:t>will</w:t>
      </w:r>
      <w:r>
        <w:t xml:space="preserve"> </w:t>
      </w:r>
      <w:r>
        <w:rPr>
          <w:rStyle w:val="54"/>
        </w:rPr>
        <w:t>provide</w:t>
      </w:r>
      <w:r>
        <w:t xml:space="preserve"> </w:t>
      </w:r>
      <w:r>
        <w:rPr>
          <w:rStyle w:val="54"/>
        </w:rPr>
        <w:t>us</w:t>
      </w:r>
      <w:r>
        <w:t xml:space="preserve"> </w:t>
      </w:r>
      <w:r>
        <w:rPr>
          <w:rStyle w:val="54"/>
        </w:rPr>
        <w:t>with</w:t>
      </w:r>
      <w:r>
        <w:t xml:space="preserve"> </w:t>
      </w:r>
      <w:r>
        <w:rPr>
          <w:rStyle w:val="54"/>
        </w:rPr>
        <w:t>a certificate</w:t>
      </w:r>
      <w:r>
        <w:t xml:space="preserve"> </w:t>
      </w:r>
      <w:r>
        <w:rPr>
          <w:rStyle w:val="54"/>
        </w:rPr>
        <w:t>(</w:t>
      </w:r>
      <w:r>
        <w:t xml:space="preserve">can be found </w:t>
      </w:r>
      <w:r>
        <w:rPr>
          <w:rStyle w:val="54"/>
        </w:rPr>
        <w:t>by looking at</w:t>
      </w:r>
      <w:r>
        <w:t xml:space="preserve"> </w:t>
      </w:r>
      <w:r>
        <w:rPr>
          <w:rStyle w:val="54"/>
        </w:rPr>
        <w:t>the</w:t>
      </w:r>
      <w:r>
        <w:t xml:space="preserve"> </w:t>
      </w:r>
      <w:r>
        <w:rPr>
          <w:rStyle w:val="54"/>
        </w:rPr>
        <w:t>certificate</w:t>
      </w:r>
      <w:r>
        <w:t xml:space="preserve">), </w:t>
      </w:r>
      <w:r>
        <w:rPr>
          <w:rStyle w:val="54"/>
        </w:rPr>
        <w:t>I</w:t>
      </w:r>
      <w:r>
        <w:t xml:space="preserve"> </w:t>
      </w:r>
      <w:r>
        <w:rPr>
          <w:rStyle w:val="54"/>
        </w:rPr>
        <w:t>take</w:t>
      </w:r>
      <w:r>
        <w:t xml:space="preserve"> </w:t>
      </w:r>
      <w:r>
        <w:rPr>
          <w:rStyle w:val="54"/>
        </w:rPr>
        <w:t>Hengtian</w:t>
      </w:r>
      <w:r>
        <w:t xml:space="preserve"> </w:t>
      </w:r>
      <w:r>
        <w:rPr>
          <w:rStyle w:val="54"/>
        </w:rPr>
        <w:t>mailbox</w:t>
      </w:r>
      <w:r>
        <w:t xml:space="preserve"> </w:t>
      </w:r>
      <w:r>
        <w:rPr>
          <w:rStyle w:val="54"/>
        </w:rPr>
        <w:t>CMB</w:t>
      </w:r>
      <w:r>
        <w:t xml:space="preserve"> </w:t>
      </w:r>
      <w:r>
        <w:rPr>
          <w:rStyle w:val="54"/>
        </w:rPr>
        <w:t>site</w:t>
      </w:r>
      <w:r>
        <w:t xml:space="preserve"> </w:t>
      </w:r>
      <w:r>
        <w:rPr>
          <w:rStyle w:val="54"/>
        </w:rPr>
        <w:t>have</w:t>
      </w:r>
      <w:r>
        <w:t xml:space="preserve"> </w:t>
      </w:r>
      <w:r>
        <w:rPr>
          <w:rStyle w:val="54"/>
        </w:rPr>
        <w:t>tested</w:t>
      </w:r>
      <w:r>
        <w:t xml:space="preserve">, </w:t>
      </w:r>
      <w:r>
        <w:rPr>
          <w:rStyle w:val="54"/>
        </w:rPr>
        <w:t>and can be</w:t>
      </w:r>
      <w:r>
        <w:t xml:space="preserve"> </w:t>
      </w:r>
      <w:r>
        <w:rPr>
          <w:rStyle w:val="54"/>
        </w:rPr>
        <w:t>recorded</w:t>
      </w:r>
      <w:r>
        <w:t xml:space="preserve"> </w:t>
      </w:r>
      <w:r>
        <w:rPr>
          <w:rStyle w:val="54"/>
        </w:rPr>
        <w:t>script</w:t>
      </w:r>
      <w:r>
        <w:br/>
      </w:r>
      <w:r>
        <w:t xml:space="preserve">Doubts </w:t>
      </w:r>
      <w:r>
        <w:rPr>
          <w:rStyle w:val="54"/>
        </w:rPr>
        <w:t>exist</w:t>
      </w:r>
      <w:r>
        <w:t xml:space="preserve">: Although </w:t>
      </w:r>
      <w:r>
        <w:rPr>
          <w:rStyle w:val="54"/>
        </w:rPr>
        <w:t>the</w:t>
      </w:r>
      <w:r>
        <w:t xml:space="preserve"> </w:t>
      </w:r>
      <w:r>
        <w:rPr>
          <w:rStyle w:val="54"/>
        </w:rPr>
        <w:t>recorded</w:t>
      </w:r>
      <w:r>
        <w:t xml:space="preserve"> </w:t>
      </w:r>
      <w:r>
        <w:rPr>
          <w:rStyle w:val="54"/>
        </w:rPr>
        <w:t>script</w:t>
      </w:r>
      <w:r>
        <w:t xml:space="preserve">, </w:t>
      </w:r>
      <w:r>
        <w:rPr>
          <w:rStyle w:val="54"/>
        </w:rPr>
        <w:t>but</w:t>
      </w:r>
      <w:r>
        <w:t xml:space="preserve"> </w:t>
      </w:r>
      <w:r>
        <w:rPr>
          <w:rStyle w:val="54"/>
        </w:rPr>
        <w:t>the</w:t>
      </w:r>
      <w:r>
        <w:t xml:space="preserve"> </w:t>
      </w:r>
      <w:r>
        <w:rPr>
          <w:rStyle w:val="54"/>
        </w:rPr>
        <w:t>console</w:t>
      </w:r>
      <w:r>
        <w:t xml:space="preserve"> </w:t>
      </w:r>
      <w:r>
        <w:rPr>
          <w:rStyle w:val="54"/>
        </w:rPr>
        <w:t>will</w:t>
      </w:r>
      <w:r>
        <w:t xml:space="preserve"> </w:t>
      </w:r>
      <w:r>
        <w:rPr>
          <w:rStyle w:val="54"/>
        </w:rPr>
        <w:t>throw</w:t>
      </w:r>
      <w:r>
        <w:t xml:space="preserve"> </w:t>
      </w:r>
      <w:r>
        <w:rPr>
          <w:rStyle w:val="54"/>
        </w:rPr>
        <w:t>an exception,</w:t>
      </w:r>
      <w:r>
        <w:t xml:space="preserve"> </w:t>
      </w:r>
      <w:r>
        <w:rPr>
          <w:rStyle w:val="54"/>
        </w:rPr>
        <w:t>this exception</w:t>
      </w:r>
      <w:r>
        <w:t xml:space="preserve"> </w:t>
      </w:r>
      <w:r>
        <w:rPr>
          <w:rStyle w:val="54"/>
        </w:rPr>
        <w:t>we have recorded</w:t>
      </w:r>
      <w:r>
        <w:t xml:space="preserve"> </w:t>
      </w:r>
      <w:r>
        <w:rPr>
          <w:rStyle w:val="54"/>
        </w:rPr>
        <w:t>constant</w:t>
      </w:r>
      <w:r>
        <w:t xml:space="preserve"> </w:t>
      </w:r>
      <w:r>
        <w:rPr>
          <w:rStyle w:val="54"/>
        </w:rPr>
        <w:t>of</w:t>
      </w:r>
      <w:r>
        <w:t xml:space="preserve"> </w:t>
      </w:r>
      <w:r>
        <w:rPr>
          <w:rStyle w:val="54"/>
        </w:rPr>
        <w:t>days</w:t>
      </w:r>
      <w:r>
        <w:t xml:space="preserve"> </w:t>
      </w:r>
      <w:r>
        <w:rPr>
          <w:rStyle w:val="54"/>
        </w:rPr>
        <w:t>mailbox</w:t>
      </w:r>
      <w:r>
        <w:t xml:space="preserve"> </w:t>
      </w:r>
      <w:r>
        <w:rPr>
          <w:rStyle w:val="54"/>
        </w:rPr>
        <w:t>and</w:t>
      </w:r>
      <w:r>
        <w:t xml:space="preserve"> </w:t>
      </w:r>
      <w:r>
        <w:rPr>
          <w:rStyle w:val="54"/>
        </w:rPr>
        <w:t>Merchants Bank</w:t>
      </w:r>
      <w:r>
        <w:t xml:space="preserve"> </w:t>
      </w:r>
      <w:r>
        <w:rPr>
          <w:rStyle w:val="54"/>
        </w:rPr>
        <w:t>online banking</w:t>
      </w:r>
      <w:r>
        <w:t xml:space="preserve"> </w:t>
      </w:r>
      <w:r>
        <w:rPr>
          <w:rStyle w:val="54"/>
        </w:rPr>
        <w:t>when they</w:t>
      </w:r>
      <w:r>
        <w:t xml:space="preserve"> </w:t>
      </w:r>
      <w:r>
        <w:rPr>
          <w:rStyle w:val="54"/>
        </w:rPr>
        <w:t>met</w:t>
      </w:r>
      <w:r>
        <w:t xml:space="preserve">, </w:t>
      </w:r>
      <w:r>
        <w:rPr>
          <w:rStyle w:val="54"/>
        </w:rPr>
        <w:t>but the results</w:t>
      </w:r>
      <w:r>
        <w:t xml:space="preserve"> </w:t>
      </w:r>
      <w:r>
        <w:rPr>
          <w:rStyle w:val="54"/>
        </w:rPr>
        <w:t>can</w:t>
      </w:r>
      <w:r>
        <w:t xml:space="preserve"> </w:t>
      </w:r>
      <w:r>
        <w:rPr>
          <w:rStyle w:val="54"/>
        </w:rPr>
        <w:t>be recorded</w:t>
      </w:r>
      <w:r>
        <w:t xml:space="preserve">. </w:t>
      </w:r>
      <w:r>
        <w:rPr>
          <w:rStyle w:val="54"/>
        </w:rPr>
        <w:t>Still not sure</w:t>
      </w:r>
      <w:r>
        <w:t xml:space="preserve"> </w:t>
      </w:r>
      <w:r>
        <w:rPr>
          <w:rStyle w:val="54"/>
        </w:rPr>
        <w:t>the exception</w:t>
      </w:r>
      <w:r>
        <w:t xml:space="preserve"> </w:t>
      </w:r>
      <w:r>
        <w:rPr>
          <w:rStyle w:val="54"/>
        </w:rPr>
        <w:t>script</w:t>
      </w:r>
      <w:r>
        <w:t xml:space="preserve"> </w:t>
      </w:r>
      <w:r>
        <w:rPr>
          <w:rStyle w:val="54"/>
        </w:rPr>
        <w:t>recording</w:t>
      </w:r>
      <w:r>
        <w:t xml:space="preserve"> </w:t>
      </w:r>
      <w:r>
        <w:rPr>
          <w:rStyle w:val="54"/>
        </w:rPr>
        <w:t>situation</w:t>
      </w:r>
      <w:r>
        <w:t xml:space="preserve"> </w:t>
      </w:r>
      <w:r>
        <w:rPr>
          <w:rStyle w:val="54"/>
        </w:rPr>
        <w:t>may</w:t>
      </w:r>
      <w:r>
        <w:t xml:space="preserve"> </w:t>
      </w:r>
      <w:r>
        <w:rPr>
          <w:rStyle w:val="54"/>
        </w:rPr>
        <w:t>JMeter</w:t>
      </w:r>
      <w:r>
        <w:t xml:space="preserve"> </w:t>
      </w:r>
      <w:r>
        <w:rPr>
          <w:rStyle w:val="54"/>
        </w:rPr>
        <w:t>HTTPS proxy</w:t>
      </w:r>
      <w:r>
        <w:t xml:space="preserve"> </w:t>
      </w:r>
      <w:r>
        <w:rPr>
          <w:rStyle w:val="54"/>
        </w:rPr>
        <w:t>is</w:t>
      </w:r>
      <w:r>
        <w:t xml:space="preserve"> </w:t>
      </w:r>
      <w:r>
        <w:rPr>
          <w:rStyle w:val="54"/>
        </w:rPr>
        <w:t>not</w:t>
      </w:r>
      <w:r>
        <w:t xml:space="preserve"> </w:t>
      </w:r>
      <w:r>
        <w:rPr>
          <w:rStyle w:val="54"/>
        </w:rPr>
        <w:t>good</w:t>
      </w:r>
      <w:r>
        <w:t xml:space="preserve"> </w:t>
      </w:r>
      <w:r>
        <w:rPr>
          <w:rStyle w:val="54"/>
        </w:rPr>
        <w:t>to</w:t>
      </w:r>
      <w:r>
        <w:t xml:space="preserve"> </w:t>
      </w:r>
      <w:r>
        <w:rPr>
          <w:rStyle w:val="54"/>
        </w:rPr>
        <w:t>maintain</w:t>
      </w:r>
      <w:r>
        <w:t xml:space="preserve"> </w:t>
      </w:r>
      <w:r>
        <w:rPr>
          <w:rStyle w:val="54"/>
        </w:rPr>
        <w:t>the</w:t>
      </w:r>
      <w:r>
        <w:t xml:space="preserve"> </w:t>
      </w:r>
      <w:r>
        <w:rPr>
          <w:rStyle w:val="54"/>
        </w:rPr>
        <w:t>status</w:t>
      </w:r>
      <w:r>
        <w:t xml:space="preserve"> </w:t>
      </w:r>
      <w:r>
        <w:rPr>
          <w:rStyle w:val="54"/>
        </w:rPr>
        <w:t>of</w:t>
      </w:r>
      <w:r>
        <w:t xml:space="preserve"> </w:t>
      </w:r>
      <w:r>
        <w:rPr>
          <w:rStyle w:val="54"/>
        </w:rPr>
        <w:t>the</w:t>
      </w:r>
      <w:r>
        <w:t xml:space="preserve"> </w:t>
      </w:r>
      <w:r>
        <w:rPr>
          <w:rStyle w:val="54"/>
        </w:rPr>
        <w:t>connection</w:t>
      </w:r>
      <w:r>
        <w:t xml:space="preserve"> </w:t>
      </w:r>
      <w:r>
        <w:rPr>
          <w:rStyle w:val="54"/>
        </w:rPr>
        <w:t>to</w:t>
      </w:r>
      <w:r>
        <w:t xml:space="preserve"> </w:t>
      </w:r>
      <w:r>
        <w:rPr>
          <w:rStyle w:val="54"/>
        </w:rPr>
        <w:t>the</w:t>
      </w:r>
      <w:r>
        <w:t xml:space="preserve"> </w:t>
      </w:r>
      <w:r>
        <w:rPr>
          <w:rStyle w:val="54"/>
        </w:rPr>
        <w:t>remote host</w:t>
      </w:r>
      <w:r>
        <w:t xml:space="preserve"> </w:t>
      </w:r>
      <w:r>
        <w:rPr>
          <w:rStyle w:val="54"/>
        </w:rPr>
        <w:t>will take the initiative to</w:t>
      </w:r>
      <w:r>
        <w:t xml:space="preserve"> </w:t>
      </w:r>
      <w:r>
        <w:rPr>
          <w:rStyle w:val="54"/>
        </w:rPr>
        <w:t>disconnect</w:t>
      </w:r>
      <w:r>
        <w:t xml:space="preserve"> </w:t>
      </w:r>
      <w:r>
        <w:rPr>
          <w:rStyle w:val="54"/>
        </w:rPr>
        <w:t>(</w:t>
      </w:r>
      <w:r>
        <w:t xml:space="preserve">whether </w:t>
      </w:r>
      <w:r>
        <w:rPr>
          <w:rStyle w:val="54"/>
        </w:rPr>
        <w:t>in order to prevent</w:t>
      </w:r>
      <w:r>
        <w:t xml:space="preserve"> </w:t>
      </w:r>
      <w:r>
        <w:rPr>
          <w:rStyle w:val="54"/>
        </w:rPr>
        <w:t>the</w:t>
      </w:r>
      <w:r>
        <w:t xml:space="preserve"> </w:t>
      </w:r>
      <w:r>
        <w:rPr>
          <w:rStyle w:val="54"/>
        </w:rPr>
        <w:t>Man in middle</w:t>
      </w:r>
      <w:r>
        <w:t xml:space="preserve"> </w:t>
      </w:r>
      <w:r>
        <w:rPr>
          <w:rStyle w:val="54"/>
        </w:rPr>
        <w:t>attack</w:t>
      </w:r>
      <w:r>
        <w:t xml:space="preserve">?), </w:t>
      </w:r>
      <w:r>
        <w:rPr>
          <w:rStyle w:val="54"/>
        </w:rPr>
        <w:t>remote</w:t>
      </w:r>
      <w:r>
        <w:t xml:space="preserve"> </w:t>
      </w:r>
      <w:r>
        <w:rPr>
          <w:rStyle w:val="54"/>
        </w:rPr>
        <w:t>disconnect</w:t>
      </w:r>
      <w:r>
        <w:t xml:space="preserve"> </w:t>
      </w:r>
      <w:r>
        <w:rPr>
          <w:rStyle w:val="54"/>
        </w:rPr>
        <w:t>the</w:t>
      </w:r>
      <w:r>
        <w:t xml:space="preserve"> </w:t>
      </w:r>
      <w:r>
        <w:rPr>
          <w:rStyle w:val="54"/>
        </w:rPr>
        <w:t>browser</w:t>
      </w:r>
      <w:r>
        <w:t xml:space="preserve"> </w:t>
      </w:r>
      <w:r>
        <w:rPr>
          <w:rStyle w:val="54"/>
        </w:rPr>
        <w:t>will</w:t>
      </w:r>
      <w:r>
        <w:t xml:space="preserve"> </w:t>
      </w:r>
      <w:r>
        <w:rPr>
          <w:rStyle w:val="54"/>
        </w:rPr>
        <w:t>disconnect</w:t>
      </w:r>
      <w:r>
        <w:t xml:space="preserve">, </w:t>
      </w:r>
      <w:r>
        <w:rPr>
          <w:rStyle w:val="54"/>
        </w:rPr>
        <w:t>because</w:t>
      </w:r>
      <w:r>
        <w:t xml:space="preserve"> </w:t>
      </w:r>
      <w:r>
        <w:rPr>
          <w:rStyle w:val="54"/>
        </w:rPr>
        <w:t>in</w:t>
      </w:r>
      <w:r>
        <w:t xml:space="preserve"> </w:t>
      </w:r>
      <w:r>
        <w:rPr>
          <w:rStyle w:val="54"/>
        </w:rPr>
        <w:t>inconsistent</w:t>
      </w:r>
      <w:r>
        <w:t xml:space="preserve"> </w:t>
      </w:r>
      <w:r>
        <w:rPr>
          <w:rStyle w:val="54"/>
        </w:rPr>
        <w:t>session</w:t>
      </w:r>
      <w:r>
        <w:t xml:space="preserve"> </w:t>
      </w:r>
      <w:r>
        <w:rPr>
          <w:rStyle w:val="54"/>
        </w:rPr>
        <w:t>JMeter</w:t>
      </w:r>
      <w:r>
        <w:t xml:space="preserve"> </w:t>
      </w:r>
      <w:r>
        <w:rPr>
          <w:rStyle w:val="54"/>
        </w:rPr>
        <w:t>need</w:t>
      </w:r>
      <w:r>
        <w:t xml:space="preserve"> </w:t>
      </w:r>
      <w:r>
        <w:rPr>
          <w:rStyle w:val="54"/>
        </w:rPr>
        <w:t>to</w:t>
      </w:r>
      <w:r>
        <w:t xml:space="preserve"> </w:t>
      </w:r>
      <w:r>
        <w:rPr>
          <w:rStyle w:val="54"/>
        </w:rPr>
        <w:t>be</w:t>
      </w:r>
      <w:r>
        <w:t xml:space="preserve"> </w:t>
      </w:r>
      <w:r>
        <w:rPr>
          <w:rStyle w:val="54"/>
        </w:rPr>
        <w:t>re-</w:t>
      </w:r>
      <w:r>
        <w:t>handshake.</w:t>
      </w:r>
      <w:r>
        <w:br/>
      </w:r>
      <w:r>
        <w:t xml:space="preserve">This case </w:t>
      </w:r>
      <w:r>
        <w:rPr>
          <w:rStyle w:val="54"/>
        </w:rPr>
        <w:t>the</w:t>
      </w:r>
      <w:r>
        <w:t xml:space="preserve"> </w:t>
      </w:r>
      <w:r>
        <w:rPr>
          <w:rStyle w:val="54"/>
        </w:rPr>
        <w:t>process</w:t>
      </w:r>
      <w:r>
        <w:t xml:space="preserve"> </w:t>
      </w:r>
      <w:r>
        <w:rPr>
          <w:rStyle w:val="54"/>
        </w:rPr>
        <w:t>of</w:t>
      </w:r>
      <w:r>
        <w:t xml:space="preserve"> </w:t>
      </w:r>
      <w:r>
        <w:rPr>
          <w:rStyle w:val="54"/>
        </w:rPr>
        <w:t>recording</w:t>
      </w:r>
      <w:r>
        <w:t xml:space="preserve"> </w:t>
      </w:r>
      <w:r>
        <w:rPr>
          <w:rStyle w:val="54"/>
        </w:rPr>
        <w:t>influential</w:t>
      </w:r>
      <w:r>
        <w:t xml:space="preserve">, affecting </w:t>
      </w:r>
      <w:r>
        <w:rPr>
          <w:rStyle w:val="54"/>
        </w:rPr>
        <w:t>only recorded</w:t>
      </w:r>
      <w:r>
        <w:t xml:space="preserve"> </w:t>
      </w:r>
      <w:r>
        <w:rPr>
          <w:rStyle w:val="54"/>
        </w:rPr>
        <w:t>will</w:t>
      </w:r>
      <w:r>
        <w:t xml:space="preserve"> </w:t>
      </w:r>
      <w:r>
        <w:rPr>
          <w:rStyle w:val="54"/>
        </w:rPr>
        <w:t>throw</w:t>
      </w:r>
      <w:r>
        <w:t xml:space="preserve"> </w:t>
      </w:r>
      <w:r>
        <w:rPr>
          <w:rStyle w:val="54"/>
        </w:rPr>
        <w:t>exception.</w:t>
      </w:r>
      <w:r>
        <w:t xml:space="preserve"> </w:t>
      </w:r>
      <w:r>
        <w:rPr>
          <w:rStyle w:val="54"/>
        </w:rPr>
        <w:t>Replay</w:t>
      </w:r>
      <w:r>
        <w:t xml:space="preserve"> </w:t>
      </w:r>
      <w:r>
        <w:rPr>
          <w:rStyle w:val="54"/>
        </w:rPr>
        <w:t>should be</w:t>
      </w:r>
      <w:r>
        <w:t xml:space="preserve"> </w:t>
      </w:r>
      <w:r>
        <w:rPr>
          <w:rStyle w:val="54"/>
        </w:rPr>
        <w:t>no problem</w:t>
      </w:r>
      <w:r>
        <w:t xml:space="preserve">, </w:t>
      </w:r>
      <w:r>
        <w:rPr>
          <w:rStyle w:val="54"/>
        </w:rPr>
        <w:t>because</w:t>
      </w:r>
      <w:r>
        <w:t xml:space="preserve"> </w:t>
      </w:r>
      <w:r>
        <w:rPr>
          <w:rStyle w:val="54"/>
        </w:rPr>
        <w:t>only</w:t>
      </w:r>
      <w:r>
        <w:t xml:space="preserve"> </w:t>
      </w:r>
      <w:r>
        <w:rPr>
          <w:rStyle w:val="54"/>
        </w:rPr>
        <w:t>two parties</w:t>
      </w:r>
      <w:r>
        <w:t xml:space="preserve"> </w:t>
      </w:r>
      <w:r>
        <w:rPr>
          <w:rStyle w:val="54"/>
        </w:rPr>
        <w:t>in</w:t>
      </w:r>
      <w:r>
        <w:t xml:space="preserve"> </w:t>
      </w:r>
      <w:r>
        <w:rPr>
          <w:rStyle w:val="54"/>
        </w:rPr>
        <w:t>the</w:t>
      </w:r>
      <w:r>
        <w:t xml:space="preserve"> </w:t>
      </w:r>
      <w:r>
        <w:rPr>
          <w:rStyle w:val="54"/>
        </w:rPr>
        <w:t>playback</w:t>
      </w:r>
      <w:r>
        <w:t xml:space="preserve"> </w:t>
      </w:r>
      <w:r>
        <w:rPr>
          <w:rStyle w:val="54"/>
        </w:rPr>
        <w:t>process</w:t>
      </w:r>
      <w:r>
        <w:t xml:space="preserve">, </w:t>
      </w:r>
      <w:r>
        <w:rPr>
          <w:rStyle w:val="54"/>
        </w:rPr>
        <w:t>only need to</w:t>
      </w:r>
      <w:r>
        <w:t xml:space="preserve"> </w:t>
      </w:r>
      <w:r>
        <w:rPr>
          <w:rStyle w:val="54"/>
        </w:rPr>
        <w:t>trust</w:t>
      </w:r>
      <w:r>
        <w:t xml:space="preserve"> </w:t>
      </w:r>
      <w:r>
        <w:rPr>
          <w:rStyle w:val="54"/>
        </w:rPr>
        <w:t>the</w:t>
      </w:r>
      <w:r>
        <w:t xml:space="preserve"> </w:t>
      </w:r>
      <w:r>
        <w:rPr>
          <w:rStyle w:val="54"/>
        </w:rPr>
        <w:t>server</w:t>
      </w:r>
      <w:r>
        <w:t xml:space="preserve"> </w:t>
      </w:r>
      <w:r>
        <w:rPr>
          <w:rStyle w:val="54"/>
        </w:rPr>
        <w:t>just fine</w:t>
      </w:r>
      <w:r>
        <w:t xml:space="preserve">, </w:t>
      </w:r>
      <w:r>
        <w:rPr>
          <w:rStyle w:val="54"/>
        </w:rPr>
        <w:t>do not need to</w:t>
      </w:r>
      <w:r>
        <w:t xml:space="preserve"> </w:t>
      </w:r>
      <w:r>
        <w:rPr>
          <w:rStyle w:val="54"/>
        </w:rPr>
        <w:t>deceive customers</w:t>
      </w:r>
      <w:r>
        <w:t xml:space="preserve"> </w:t>
      </w:r>
      <w:r>
        <w:rPr>
          <w:rStyle w:val="54"/>
        </w:rPr>
        <w:t>end</w:t>
      </w:r>
      <w:r>
        <w:t>.</w:t>
      </w:r>
    </w:p>
    <w:p>
      <w:pPr>
        <w:pStyle w:val="40"/>
        <w:ind w:left="420" w:firstLine="0" w:firstLineChars="0"/>
      </w:pPr>
    </w:p>
    <w:p>
      <w:pPr>
        <w:pStyle w:val="3"/>
      </w:pPr>
      <w:bookmarkStart w:id="85" w:name="_Toc382828106"/>
      <w:bookmarkStart w:id="86" w:name="_Toc393794565"/>
      <w:bookmarkStart w:id="87" w:name="OLE_LINK33"/>
      <w:bookmarkStart w:id="88" w:name="OLE_LINK34"/>
      <w:r>
        <w:rPr>
          <w:szCs w:val="52"/>
        </w:rPr>
        <w:t>Parameterization</w:t>
      </w:r>
      <w:bookmarkEnd w:id="85"/>
      <w:bookmarkEnd w:id="86"/>
    </w:p>
    <w:p>
      <w:r>
        <w:rPr>
          <w:rFonts w:hint="eastAsia"/>
        </w:rPr>
        <w:t xml:space="preserve">The first </w:t>
      </w:r>
      <w:r>
        <w:t xml:space="preserve">Primary </w:t>
      </w:r>
      <w:r>
        <w:rPr>
          <w:rFonts w:hint="eastAsia"/>
        </w:rPr>
        <w:t xml:space="preserve">goal is to make sure </w:t>
      </w:r>
      <w:r>
        <w:t>you</w:t>
      </w:r>
      <w:r>
        <w:rPr>
          <w:rFonts w:hint="eastAsia"/>
        </w:rPr>
        <w:t xml:space="preserve">r </w:t>
      </w:r>
      <w:r>
        <w:t>the</w:t>
      </w:r>
      <w:r>
        <w:rPr>
          <w:rFonts w:hint="eastAsia"/>
        </w:rPr>
        <w:t xml:space="preserve"> scrip can run successfully, In Argus Application there are some </w:t>
      </w:r>
      <w:r>
        <w:t>Dynamic data</w:t>
      </w:r>
      <w:r>
        <w:rPr>
          <w:rFonts w:hint="eastAsia"/>
        </w:rPr>
        <w:t xml:space="preserve"> that comes from the response, if you don</w:t>
      </w:r>
      <w:r>
        <w:t>’</w:t>
      </w:r>
      <w:r>
        <w:rPr>
          <w:rFonts w:hint="eastAsia"/>
        </w:rPr>
        <w:t>t do the parameterization work, the script can</w:t>
      </w:r>
      <w:r>
        <w:t>’</w:t>
      </w:r>
      <w:r>
        <w:rPr>
          <w:rFonts w:hint="eastAsia"/>
        </w:rPr>
        <w:t>t run successfully, so you must do the parameterization work to make sure the script run.</w:t>
      </w:r>
    </w:p>
    <w:p/>
    <w:p>
      <w:pPr>
        <w:pStyle w:val="4"/>
      </w:pPr>
      <w:bookmarkStart w:id="89" w:name="_Toc382828107"/>
      <w:bookmarkStart w:id="90" w:name="_Toc393794566"/>
      <w:r>
        <w:t>Three primary concern</w:t>
      </w:r>
      <w:bookmarkEnd w:id="89"/>
      <w:bookmarkEnd w:id="90"/>
      <w:r>
        <w:t xml:space="preserve"> </w:t>
      </w:r>
    </w:p>
    <w:p>
      <w:pPr>
        <w:pStyle w:val="5"/>
      </w:pPr>
      <w:r>
        <w:t xml:space="preserve">JSESSIONID: </w:t>
      </w:r>
    </w:p>
    <w:p>
      <w:r>
        <w:t>To identify JSESSIONID, you just need to add a HTTP Cookie Manager, please make sure the HTTP Cookie Manager is on the father level of the script which you want to run.</w:t>
      </w:r>
    </w:p>
    <w:p>
      <w:r>
        <w:rPr>
          <w:rFonts w:ascii="Times New Roman" w:hAnsi="Times New Roman" w:eastAsia="宋体" w:cs="Times New Roman"/>
          <w:kern w:val="2"/>
          <w:sz w:val="23"/>
          <w:szCs w:val="22"/>
          <w:lang w:val="en-US" w:eastAsia="zh-CN" w:bidi="ar-SA"/>
        </w:rPr>
        <w:pict>
          <v:shape id="Picture 22" o:spid="_x0000_s1051" type="#_x0000_t75" style="height:355.2pt;width:415.2pt;rotation:0f;" o:ole="f" fillcolor="#FFFFFF" filled="f" o:preferrelative="t" stroked="f" coordorigin="0,0" coordsize="21600,21600">
            <v:fill on="f" color2="#FFFFFF" focus="0%"/>
            <v:imagedata gain="65536f" blacklevel="0f" gamma="0" o:title="" r:id="rId34"/>
            <o:lock v:ext="edit" position="f" selection="f" grouping="f" rotation="f" cropping="f" text="f" aspectratio="t"/>
            <w10:wrap type="none"/>
            <w10:anchorlock/>
          </v:shape>
        </w:pict>
      </w:r>
    </w:p>
    <w:p>
      <w:pPr>
        <w:pStyle w:val="40"/>
        <w:numPr>
          <w:ilvl w:val="0"/>
          <w:numId w:val="9"/>
        </w:numPr>
        <w:ind w:firstLineChars="0"/>
        <w:jc w:val="center"/>
        <w:rPr>
          <w:sz w:val="15"/>
          <w:szCs w:val="15"/>
        </w:rPr>
      </w:pPr>
      <w:r>
        <w:rPr>
          <w:sz w:val="15"/>
          <w:szCs w:val="15"/>
        </w:rPr>
        <w:t>Figure 24</w:t>
      </w:r>
    </w:p>
    <w:p>
      <w:pPr>
        <w:pStyle w:val="40"/>
        <w:ind w:left="720" w:firstLine="0" w:firstLineChars="0"/>
      </w:pPr>
    </w:p>
    <w:p>
      <w:pPr>
        <w:pStyle w:val="5"/>
      </w:pPr>
      <w:bookmarkStart w:id="91" w:name="OLE_LINK9"/>
      <w:bookmarkStart w:id="92" w:name="OLE_LINK10"/>
      <w:r>
        <w:t>PartitionID</w:t>
      </w:r>
      <w:bookmarkEnd w:id="91"/>
      <w:bookmarkEnd w:id="92"/>
      <w:r>
        <w:t xml:space="preserve">: </w:t>
      </w:r>
    </w:p>
    <w:p>
      <w:r>
        <w:rPr>
          <w:rFonts w:hint="eastAsia"/>
        </w:rPr>
        <w:t xml:space="preserve">PartitionID is the variant of JSESSIONID, different </w:t>
      </w:r>
      <w:r>
        <w:rPr>
          <w:rStyle w:val="54"/>
        </w:rPr>
        <w:t>operation</w:t>
      </w:r>
      <w:r>
        <w:rPr>
          <w:rStyle w:val="54"/>
          <w:rFonts w:hint="eastAsia"/>
        </w:rPr>
        <w:t xml:space="preserve"> has different PartitionID,</w:t>
      </w:r>
      <w:r>
        <w:rPr>
          <w:rStyle w:val="54"/>
        </w:rPr>
        <w:t xml:space="preserve"> It make sure </w:t>
      </w:r>
      <w:r>
        <w:rPr>
          <w:rStyle w:val="74"/>
        </w:rPr>
        <w:t>different</w:t>
      </w:r>
      <w:r>
        <w:rPr>
          <w:rStyle w:val="53"/>
        </w:rPr>
        <w:t xml:space="preserve"> </w:t>
      </w:r>
      <w:r>
        <w:rPr>
          <w:rStyle w:val="54"/>
        </w:rPr>
        <w:t>operation</w:t>
      </w:r>
      <w:r>
        <w:rPr>
          <w:rStyle w:val="53"/>
        </w:rPr>
        <w:t xml:space="preserve"> </w:t>
      </w:r>
      <w:r>
        <w:rPr>
          <w:rStyle w:val="54"/>
        </w:rPr>
        <w:t>independently</w:t>
      </w:r>
      <w:r>
        <w:rPr>
          <w:rStyle w:val="53"/>
        </w:rPr>
        <w:t xml:space="preserve"> </w:t>
      </w:r>
      <w:r>
        <w:rPr>
          <w:rStyle w:val="54"/>
        </w:rPr>
        <w:t>of</w:t>
      </w:r>
      <w:r>
        <w:rPr>
          <w:rStyle w:val="53"/>
        </w:rPr>
        <w:t xml:space="preserve"> </w:t>
      </w:r>
      <w:r>
        <w:rPr>
          <w:rStyle w:val="54"/>
        </w:rPr>
        <w:t>each</w:t>
      </w:r>
      <w:r>
        <w:rPr>
          <w:rStyle w:val="53"/>
        </w:rPr>
        <w:t xml:space="preserve"> </w:t>
      </w:r>
      <w:r>
        <w:rPr>
          <w:rStyle w:val="54"/>
        </w:rPr>
        <w:t>other</w:t>
      </w:r>
      <w:r>
        <w:rPr>
          <w:rFonts w:hint="eastAsia"/>
        </w:rPr>
        <w:t xml:space="preserve"> </w:t>
      </w:r>
      <w:r>
        <w:t xml:space="preserve">, as </w:t>
      </w:r>
      <w:r>
        <w:rPr>
          <w:rFonts w:hint="eastAsia"/>
        </w:rPr>
        <w:t xml:space="preserve">you can see in </w:t>
      </w:r>
      <w:r>
        <w:t>the figure：</w:t>
      </w:r>
    </w:p>
    <w:p>
      <w:pPr>
        <w:ind w:firstLine="360"/>
      </w:pPr>
      <w:r>
        <w:rPr>
          <w:rFonts w:ascii="Times New Roman" w:hAnsi="Times New Roman" w:eastAsia="宋体" w:cs="Times New Roman"/>
          <w:kern w:val="2"/>
          <w:sz w:val="23"/>
          <w:szCs w:val="22"/>
          <w:lang w:val="en-US" w:eastAsia="zh-CN" w:bidi="ar-SA"/>
        </w:rPr>
        <w:pict>
          <v:shape id="Picture 24" o:spid="_x0000_s1052" type="#_x0000_t75" style="height:276.95pt;width:415.7pt;rotation:0f;" o:ole="f" fillcolor="#FFFFFF" filled="f" o:preferrelative="t" stroked="f" coordorigin="0,0" coordsize="21600,21600">
            <v:fill on="f" color2="#FFFFFF" focus="0%"/>
            <v:imagedata gain="65536f" blacklevel="0f" gamma="0" o:title="" r:id="rId35"/>
            <o:lock v:ext="edit" position="f" selection="f" grouping="f" rotation="f" cropping="f" text="f" aspectratio="t"/>
            <w10:wrap type="none"/>
            <w10:anchorlock/>
          </v:shape>
        </w:pict>
      </w:r>
    </w:p>
    <w:p>
      <w:pPr>
        <w:pStyle w:val="40"/>
        <w:numPr>
          <w:ilvl w:val="0"/>
          <w:numId w:val="9"/>
        </w:numPr>
        <w:ind w:firstLineChars="0"/>
        <w:jc w:val="center"/>
        <w:rPr>
          <w:sz w:val="15"/>
          <w:szCs w:val="15"/>
        </w:rPr>
      </w:pPr>
      <w:r>
        <w:rPr>
          <w:sz w:val="15"/>
          <w:szCs w:val="15"/>
        </w:rPr>
        <w:t>Figure 25</w:t>
      </w:r>
    </w:p>
    <w:p>
      <w:r>
        <w:t>The partitionID comes from the response, a Regular Expression Extractor is needed to get it, the partitionID keeps you in the same session. The following picture shows a  script that added the Regular Expression Extractor :</w:t>
      </w:r>
    </w:p>
    <w:p>
      <w:pPr>
        <w:ind w:firstLine="360"/>
      </w:pPr>
      <w:r>
        <w:rPr>
          <w:rFonts w:ascii="Times New Roman" w:hAnsi="Times New Roman" w:eastAsia="宋体" w:cs="Times New Roman"/>
          <w:kern w:val="2"/>
          <w:sz w:val="23"/>
          <w:szCs w:val="22"/>
          <w:lang w:val="en-US" w:eastAsia="zh-CN" w:bidi="ar-SA"/>
        </w:rPr>
        <w:pict>
          <v:shape id="Picture 25" o:spid="_x0000_s1053" type="#_x0000_t75" style="height:224.65pt;width:415.7pt;rotation:0f;" o:ole="f" fillcolor="#FFFFFF" filled="f" o:preferrelative="t" stroked="f" coordorigin="0,0" coordsize="21600,21600">
            <v:fill on="f" color2="#FFFFFF" focus="0%"/>
            <v:imagedata gain="65536f" blacklevel="0f" gamma="0" o:title="" r:id="rId36"/>
            <o:lock v:ext="edit" position="f" selection="f" grouping="f" rotation="f" cropping="f" text="f" aspectratio="t"/>
            <w10:wrap type="none"/>
            <w10:anchorlock/>
          </v:shape>
        </w:pict>
      </w:r>
    </w:p>
    <w:p>
      <w:pPr>
        <w:pStyle w:val="40"/>
        <w:numPr>
          <w:ilvl w:val="0"/>
          <w:numId w:val="9"/>
        </w:numPr>
        <w:ind w:firstLineChars="0"/>
        <w:jc w:val="center"/>
        <w:rPr>
          <w:sz w:val="15"/>
          <w:szCs w:val="15"/>
        </w:rPr>
      </w:pPr>
      <w:r>
        <w:rPr>
          <w:sz w:val="15"/>
          <w:szCs w:val="15"/>
        </w:rPr>
        <w:t>Figure 26</w:t>
      </w:r>
    </w:p>
    <w:p>
      <w:pPr>
        <w:pStyle w:val="5"/>
      </w:pPr>
      <w:r>
        <w:t xml:space="preserve">ViewStatus: </w:t>
      </w:r>
    </w:p>
    <w:p>
      <w:r>
        <w:t>The status of Login, different page has different view statues. You must get the values of ViewStatus from the different responses, and set the ViewStatus in the following request which will make sure your status is Login.</w:t>
      </w:r>
    </w:p>
    <w:p>
      <w:pPr>
        <w:ind w:firstLine="360"/>
      </w:pPr>
      <w:r>
        <w:rPr>
          <w:rFonts w:ascii="Times New Roman" w:hAnsi="Times New Roman" w:eastAsia="宋体" w:cs="Times New Roman"/>
          <w:kern w:val="2"/>
          <w:sz w:val="23"/>
          <w:szCs w:val="22"/>
          <w:lang w:val="en-US" w:eastAsia="zh-CN" w:bidi="ar-SA"/>
        </w:rPr>
        <w:pict>
          <v:shape id="Picture 11" o:spid="_x0000_s1054" type="#_x0000_t75" style="height:189.1pt;width:415.2pt;rotation:0f;" o:ole="f" fillcolor="#FFFFFF" filled="f" o:preferrelative="t" stroked="f" coordorigin="0,0" coordsize="21600,21600">
            <v:fill on="f" color2="#FFFFFF" focus="0%"/>
            <v:imagedata gain="65536f" blacklevel="0f" gamma="0" o:title="" r:id="rId37"/>
            <o:lock v:ext="edit" position="f" selection="f" grouping="f" rotation="f" cropping="f" text="f" aspectratio="t"/>
            <w10:wrap type="none"/>
            <w10:anchorlock/>
          </v:shape>
        </w:pict>
      </w:r>
    </w:p>
    <w:p>
      <w:pPr>
        <w:pStyle w:val="40"/>
        <w:numPr>
          <w:ilvl w:val="0"/>
          <w:numId w:val="9"/>
        </w:numPr>
        <w:ind w:firstLineChars="0"/>
        <w:jc w:val="center"/>
        <w:rPr>
          <w:sz w:val="15"/>
          <w:szCs w:val="15"/>
        </w:rPr>
      </w:pPr>
      <w:r>
        <w:rPr>
          <w:sz w:val="15"/>
          <w:szCs w:val="15"/>
        </w:rPr>
        <w:t>Figure 27</w:t>
      </w:r>
    </w:p>
    <w:p>
      <w:pPr>
        <w:pStyle w:val="4"/>
      </w:pPr>
      <w:bookmarkStart w:id="93" w:name="_Toc382828108"/>
      <w:bookmarkStart w:id="94" w:name="_Toc393794567"/>
      <w:r>
        <w:t>Duplication of data:</w:t>
      </w:r>
      <w:bookmarkEnd w:id="93"/>
      <w:bookmarkEnd w:id="94"/>
    </w:p>
    <w:p>
      <w:r>
        <w:t xml:space="preserve">Errors pop up in Argus system when you fill information which is existed in the database into some textboxes, for example existing ID or Name. But JMeter won’t give any error message at this situation. You must make sure the data which to be filled in is not duplicated. To make sure whether you get correct response please go to see the detail information in View result tree. </w:t>
      </w:r>
    </w:p>
    <w:p>
      <w:pPr>
        <w:pStyle w:val="4"/>
      </w:pPr>
      <w:bookmarkStart w:id="95" w:name="_Toc382828109"/>
      <w:bookmarkStart w:id="96" w:name="_Toc393794568"/>
      <w:r>
        <w:t>Associated date range：</w:t>
      </w:r>
      <w:bookmarkEnd w:id="95"/>
      <w:bookmarkEnd w:id="96"/>
    </w:p>
    <w:p>
      <w:r>
        <w:t>If the Data range is</w:t>
      </w:r>
      <w:r>
        <w:rPr>
          <w:rStyle w:val="53"/>
        </w:rPr>
        <w:t xml:space="preserve"> associated, it is unable to pass the Verification of the system, if you are not carefully enough, you may make this mistake. </w:t>
      </w:r>
      <w:r>
        <w:t>To make sure whether you get correct response please go to see the detail information in View result tree.</w:t>
      </w:r>
    </w:p>
    <w:p>
      <w:pPr>
        <w:pStyle w:val="4"/>
      </w:pPr>
      <w:bookmarkStart w:id="97" w:name="_Commonly_used_parameterization"/>
      <w:bookmarkEnd w:id="97"/>
      <w:bookmarkStart w:id="98" w:name="_Toc382828110"/>
      <w:bookmarkStart w:id="99" w:name="_Toc393794569"/>
      <w:r>
        <w:t>Commonly used parameterization function</w:t>
      </w:r>
      <w:r>
        <w:rPr>
          <w:rFonts w:hint="eastAsia"/>
        </w:rPr>
        <w:t xml:space="preserve"> </w:t>
      </w:r>
      <w:r>
        <w:t>–</w:t>
      </w:r>
      <w:r>
        <w:rPr>
          <w:rFonts w:hint="eastAsia"/>
        </w:rPr>
        <w:t xml:space="preserve"> use Dynamic Data</w:t>
      </w:r>
      <w:bookmarkEnd w:id="98"/>
      <w:bookmarkEnd w:id="99"/>
    </w:p>
    <w:p>
      <w:r>
        <w:t>Parameterized</w:t>
      </w:r>
      <w:r>
        <w:rPr>
          <w:rFonts w:hint="eastAsia"/>
        </w:rPr>
        <w:t xml:space="preserve"> data: Username/Password (login), Edit data, </w:t>
      </w:r>
      <w:r>
        <w:t>S</w:t>
      </w:r>
      <w:r>
        <w:rPr>
          <w:rFonts w:hint="eastAsia"/>
        </w:rPr>
        <w:t>earch criteria</w:t>
      </w:r>
      <w:r>
        <w:t>…</w:t>
      </w:r>
      <w:r>
        <w:rPr>
          <w:rFonts w:hint="eastAsia"/>
        </w:rPr>
        <w:t xml:space="preserve"> </w:t>
      </w:r>
    </w:p>
    <w:p>
      <w:r>
        <w:rPr>
          <w:rFonts w:hint="eastAsia"/>
        </w:rPr>
        <w:t>Unique data: component name, identifier</w:t>
      </w:r>
      <w:r>
        <w:t>…</w:t>
      </w:r>
      <w:r>
        <w:rPr>
          <w:rFonts w:hint="eastAsia"/>
        </w:rPr>
        <w:t>that should not be duplicate.</w:t>
      </w:r>
    </w:p>
    <w:p>
      <w:pPr>
        <w:rPr>
          <w:i/>
          <w:iCs/>
        </w:rPr>
      </w:pPr>
      <w:r>
        <w:rPr>
          <w:i/>
          <w:iCs/>
        </w:rPr>
        <w:t>Using the Jmeter function to obtain the parameter value，Specific calls the method is as follows:</w:t>
      </w:r>
      <w:r>
        <w:rPr>
          <w:i/>
          <w:iCs/>
        </w:rPr>
        <w:br/>
      </w:r>
      <w:r>
        <w:rPr>
          <w:i/>
          <w:iCs/>
        </w:rPr>
        <w:t>${__Random(,,)}，${__threadNum}，${__CSVRead(,)}，${__StringFromFile(,,,)}.</w:t>
      </w:r>
      <w:r>
        <w:rPr>
          <w:i/>
          <w:iCs/>
        </w:rPr>
        <w:br/>
      </w:r>
      <w:r>
        <w:rPr>
          <w:i/>
          <w:iCs/>
        </w:rPr>
        <w:t>Reference to jmeter use manual, Through the menu "Options" -&gt; "function help dialog", can be found in the " function help" pop-up box on Jmeter function.</w:t>
      </w:r>
    </w:p>
    <w:p>
      <w:r>
        <w:t>The first parameter of ${__Random(,,)} is lower limit of the random , the second parameter is the upper limit of the random, the third  parameter storage the random variable names, The first parameter of ${__CSVRead(,)} is filename , the second parameter is the file list (The column number starting from 0), The first parameter of  ${__StringFromFile(,,,)} is filename, ${__StringFromFile (,,,}) method is not specified in the parameter which column in the file, So ${__StringFromFile (,,,)} can read only contains a list of files.</w:t>
      </w:r>
      <w:r>
        <w:rPr>
          <w:rFonts w:hint="eastAsia"/>
        </w:rPr>
        <w:t xml:space="preserve"> </w:t>
      </w:r>
    </w:p>
    <w:p>
      <w:pPr>
        <w:pStyle w:val="5"/>
      </w:pPr>
      <w:r>
        <w:t>${__Random(0,10,)}</w:t>
      </w:r>
    </w:p>
    <w:p>
      <w:r>
        <w:rPr>
          <w:rFonts w:hint="eastAsia"/>
        </w:rPr>
        <w:t>Exp: in Copy/Create scenarios, component name, identifier should not be duplicate, use random data like below.</w:t>
      </w:r>
    </w:p>
    <w:p>
      <w:pPr>
        <w:ind w:firstLine="360"/>
        <w:rPr>
          <w:b/>
        </w:rPr>
      </w:pPr>
      <w:r>
        <w:rPr>
          <w:rFonts w:ascii="Times New Roman" w:hAnsi="Times New Roman" w:eastAsia="宋体" w:cs="Times New Roman"/>
          <w:kern w:val="2"/>
          <w:sz w:val="23"/>
          <w:szCs w:val="22"/>
          <w:lang w:val="en-US" w:eastAsia="zh-CN" w:bidi="ar-SA"/>
        </w:rPr>
        <w:pict>
          <v:shape id="图片 42" o:spid="_x0000_s1055" type="#_x0000_t75" style="height:147.35pt;width:415.2pt;rotation:0f;" o:ole="f" fillcolor="#FFFFFF" filled="f" o:preferrelative="t" stroked="f" coordorigin="0,0" coordsize="21600,21600">
            <v:fill on="f" color2="#FFFFFF" focus="0%"/>
            <v:imagedata gain="65536f" blacklevel="0f" gamma="0" o:title="" r:id="rId38"/>
            <o:lock v:ext="edit" position="f" selection="f" grouping="f" rotation="f" cropping="f" text="f" aspectratio="t"/>
            <w10:wrap type="none"/>
            <w10:anchorlock/>
          </v:shape>
        </w:pict>
      </w:r>
    </w:p>
    <w:p>
      <w:pPr>
        <w:pStyle w:val="40"/>
        <w:numPr>
          <w:ilvl w:val="0"/>
          <w:numId w:val="10"/>
        </w:numPr>
        <w:ind w:firstLineChars="0"/>
        <w:jc w:val="center"/>
        <w:rPr>
          <w:sz w:val="15"/>
          <w:szCs w:val="15"/>
        </w:rPr>
      </w:pPr>
      <w:r>
        <w:rPr>
          <w:sz w:val="15"/>
          <w:szCs w:val="15"/>
        </w:rPr>
        <w:t>Figure 20</w:t>
      </w:r>
    </w:p>
    <w:p>
      <w:pPr>
        <w:pStyle w:val="5"/>
      </w:pPr>
      <w:r>
        <w:t>${__CSVRead(c:\userInfo.txt,1)}</w:t>
      </w:r>
    </w:p>
    <w:p>
      <w:r>
        <w:t>R</w:t>
      </w:r>
      <w:r>
        <w:rPr>
          <w:rFonts w:hint="eastAsia"/>
        </w:rPr>
        <w:t>ead data from txt file.</w:t>
      </w:r>
    </w:p>
    <w:p>
      <w:r>
        <w:rPr>
          <w:rFonts w:ascii="Times New Roman" w:hAnsi="Times New Roman" w:eastAsia="宋体" w:cs="Times New Roman"/>
          <w:kern w:val="2"/>
          <w:sz w:val="23"/>
          <w:szCs w:val="22"/>
          <w:lang w:val="en-US" w:eastAsia="zh-CN" w:bidi="ar-SA"/>
        </w:rPr>
        <w:pict>
          <v:shape id="Picture 17" o:spid="_x0000_s1056" type="#_x0000_t75" style="height:52.3pt;width:415.2pt;rotation:0f;" o:ole="f" fillcolor="#FFFFFF" filled="f" o:preferrelative="t" stroked="f" coordorigin="0,0" coordsize="21600,21600">
            <v:fill on="f" color2="#FFFFFF" focus="0%"/>
            <v:imagedata gain="65536f" blacklevel="0f" gamma="0" o:title="" r:id="rId39"/>
            <o:lock v:ext="edit" position="f" selection="f" grouping="f" rotation="f" cropping="f" text="f" aspectratio="t"/>
            <w10:wrap type="none"/>
            <w10:anchorlock/>
          </v:shape>
        </w:pict>
      </w:r>
    </w:p>
    <w:p>
      <w:pPr>
        <w:pStyle w:val="40"/>
        <w:ind w:left="600" w:firstLine="0" w:firstLineChars="0"/>
      </w:pPr>
      <w:r>
        <w:t>Save username and password into user</w:t>
      </w:r>
      <w:r>
        <w:rPr>
          <w:rFonts w:hint="eastAsia"/>
        </w:rPr>
        <w:t>info</w:t>
      </w:r>
      <w:r>
        <w:t>.</w:t>
      </w:r>
      <w:r>
        <w:rPr>
          <w:rFonts w:hint="eastAsia"/>
        </w:rPr>
        <w:t xml:space="preserve">txt </w:t>
      </w:r>
      <w:r>
        <w:rPr>
          <w:rStyle w:val="54"/>
        </w:rPr>
        <w:t>as follows</w:t>
      </w:r>
      <w:r>
        <w:rPr>
          <w:rStyle w:val="54"/>
          <w:rFonts w:hint="eastAsia"/>
        </w:rPr>
        <w:t>,</w:t>
      </w:r>
      <w:r>
        <w:rPr>
          <w:rFonts w:hint="eastAsia"/>
        </w:rPr>
        <w:t xml:space="preserve"> Make sure it has </w:t>
      </w:r>
      <w:r>
        <w:rPr>
          <w:rFonts w:hint="eastAsia"/>
          <w:b/>
          <w:color w:val="E06A09"/>
        </w:rPr>
        <w:t>multiple rows</w:t>
      </w:r>
      <w:r>
        <w:rPr>
          <w:rFonts w:hint="eastAsia"/>
        </w:rPr>
        <w:t xml:space="preserve"> to use </w:t>
      </w:r>
      <w:r>
        <w:rPr>
          <w:rFonts w:hint="eastAsia"/>
          <w:bCs/>
        </w:rPr>
        <w:t>dyna</w:t>
      </w:r>
      <w:r>
        <w:rPr>
          <w:rFonts w:hint="eastAsia"/>
        </w:rPr>
        <w:t>m</w:t>
      </w:r>
      <w:r>
        <w:rPr>
          <w:rFonts w:hint="eastAsia"/>
          <w:bCs/>
        </w:rPr>
        <w:t>ic data.</w:t>
      </w:r>
      <w:r>
        <w:t>：</w:t>
      </w:r>
      <w:r>
        <w:br/>
      </w:r>
      <w:r>
        <w:t>oriana,123456</w:t>
      </w:r>
      <w:r>
        <w:br/>
      </w:r>
      <w:r>
        <w:t>admin,admin</w:t>
      </w:r>
      <w:r>
        <w:br/>
      </w:r>
      <w:r>
        <w:t>dandan,123456</w:t>
      </w:r>
    </w:p>
    <w:p>
      <w:pPr>
        <w:pStyle w:val="5"/>
      </w:pPr>
      <w:r>
        <w:t>${__CSVRead(searchParameters.csv,0)}</w:t>
      </w:r>
    </w:p>
    <w:p>
      <w:r>
        <w:rPr>
          <w:rFonts w:hint="eastAsia" w:ascii="Times New Roman" w:hAnsi="Times New Roman" w:eastAsia="宋体" w:cs="Times New Roman"/>
          <w:kern w:val="2"/>
          <w:sz w:val="23"/>
          <w:szCs w:val="22"/>
          <w:lang w:val="en-US" w:eastAsia="zh-CN" w:bidi="ar-SA"/>
        </w:rPr>
        <w:pict>
          <v:shape id="图片 44" o:spid="_x0000_s1057" type="#_x0000_t75" style="height:88.3pt;width:415.2pt;rotation:0f;" o:ole="f" fillcolor="#FFFFFF" filled="f" o:preferrelative="t" stroked="f" coordorigin="0,0" coordsize="21600,21600">
            <v:fill on="f" color2="#FFFFFF" focus="0%"/>
            <v:imagedata gain="65536f" blacklevel="0f" gamma="0" o:title="" r:id="rId40"/>
            <o:lock v:ext="edit" position="f" selection="f" grouping="f" rotation="f" cropping="f" text="f" aspectratio="t"/>
            <w10:wrap type="none"/>
            <w10:anchorlock/>
          </v:shape>
        </w:pict>
      </w:r>
    </w:p>
    <w:p>
      <w:r>
        <w:rPr>
          <w:rFonts w:hint="eastAsia"/>
        </w:rPr>
        <w:t xml:space="preserve">Read data from </w:t>
      </w:r>
      <w:r>
        <w:t>searchParameters.csv</w:t>
      </w:r>
      <w:r>
        <w:rPr>
          <w:rFonts w:hint="eastAsia"/>
        </w:rPr>
        <w:t xml:space="preserve"> as below, all rows are read by sequence and loop by default. Make sure it has </w:t>
      </w:r>
      <w:r>
        <w:rPr>
          <w:rFonts w:hint="eastAsia"/>
          <w:b/>
          <w:color w:val="E06A09"/>
        </w:rPr>
        <w:t>multiple rows</w:t>
      </w:r>
      <w:r>
        <w:rPr>
          <w:rFonts w:hint="eastAsia"/>
        </w:rPr>
        <w:t xml:space="preserve"> to use </w:t>
      </w:r>
      <w:r>
        <w:rPr>
          <w:rFonts w:hint="eastAsia"/>
          <w:bCs/>
        </w:rPr>
        <w:t>dyna</w:t>
      </w:r>
      <w:r>
        <w:rPr>
          <w:rFonts w:hint="eastAsia"/>
        </w:rPr>
        <w:t>m</w:t>
      </w:r>
      <w:r>
        <w:rPr>
          <w:rFonts w:hint="eastAsia"/>
          <w:bCs/>
        </w:rPr>
        <w:t>ic data.</w:t>
      </w:r>
    </w:p>
    <w:p>
      <w:r>
        <w:rPr>
          <w:rFonts w:hint="eastAsia" w:ascii="Times New Roman" w:hAnsi="Times New Roman" w:eastAsia="宋体" w:cs="Times New Roman"/>
          <w:kern w:val="2"/>
          <w:sz w:val="23"/>
          <w:szCs w:val="22"/>
          <w:lang w:val="en-US" w:eastAsia="zh-CN" w:bidi="ar-SA"/>
        </w:rPr>
        <w:pict>
          <v:shape id="图片 45" o:spid="_x0000_s1058" type="#_x0000_t75" style="height:97.45pt;width:298.55pt;rotation:0f;" o:ole="f" fillcolor="#FFFFFF" filled="f" o:preferrelative="t" stroked="f" coordorigin="0,0" coordsize="21600,21600">
            <v:fill on="f" color2="#FFFFFF" focus="0%"/>
            <v:imagedata gain="65536f" blacklevel="0f" gamma="0" o:title="" r:id="rId41"/>
            <o:lock v:ext="edit" position="f" selection="f" grouping="f" rotation="f" cropping="f" text="f" aspectratio="t"/>
            <w10:wrap type="none"/>
            <w10:anchorlock/>
          </v:shape>
        </w:pict>
      </w:r>
    </w:p>
    <w:p>
      <w:pPr>
        <w:pStyle w:val="40"/>
        <w:ind w:left="3780" w:firstLine="0" w:firstLineChars="0"/>
        <w:rPr>
          <w:sz w:val="15"/>
          <w:szCs w:val="15"/>
        </w:rPr>
      </w:pPr>
      <w:r>
        <w:rPr>
          <w:sz w:val="15"/>
          <w:szCs w:val="15"/>
        </w:rPr>
        <w:t>Figure 21</w:t>
      </w:r>
    </w:p>
    <w:p>
      <w:pPr>
        <w:pStyle w:val="5"/>
      </w:pPr>
      <w:r>
        <w:t>Add ”config Element”-&gt;“User Defined Variables”</w:t>
      </w:r>
    </w:p>
    <w:p>
      <w:pPr>
        <w:ind w:firstLine="420"/>
      </w:pPr>
      <w:r>
        <w:rPr>
          <w:rFonts w:ascii="Times New Roman" w:hAnsi="Times New Roman" w:eastAsia="宋体" w:cs="Times New Roman"/>
          <w:kern w:val="2"/>
          <w:sz w:val="23"/>
          <w:szCs w:val="22"/>
          <w:lang w:val="en-US" w:eastAsia="zh-CN" w:bidi="ar-SA"/>
        </w:rPr>
        <w:pict>
          <v:shape id="Picture 18" o:spid="_x0000_s1059" type="#_x0000_t75" style="height:69.1pt;width:435.35pt;rotation:0f;" o:ole="f" fillcolor="#FFFFFF" filled="f" o:preferrelative="t" stroked="f" coordorigin="0,0" coordsize="21600,21600">
            <v:fill on="f" color2="#FFFFFF" focus="0%"/>
            <v:imagedata gain="65536f" blacklevel="0f" gamma="0" o:title="" r:id="rId42"/>
            <o:lock v:ext="edit" position="f" selection="f" grouping="f" rotation="f" cropping="f" text="f" aspectratio="t"/>
            <w10:wrap type="none"/>
            <w10:anchorlock/>
          </v:shape>
        </w:pict>
      </w:r>
    </w:p>
    <w:p>
      <w:pPr>
        <w:ind w:firstLine="0"/>
        <w:jc w:val="center"/>
        <w:rPr>
          <w:sz w:val="15"/>
          <w:szCs w:val="15"/>
        </w:rPr>
      </w:pPr>
      <w:r>
        <w:rPr>
          <w:sz w:val="15"/>
          <w:szCs w:val="15"/>
        </w:rPr>
        <w:t>Figure 22</w:t>
      </w:r>
    </w:p>
    <w:p>
      <w:pPr>
        <w:pStyle w:val="5"/>
      </w:pPr>
      <w:r>
        <w:t>Add CSV Data Set Config</w:t>
      </w:r>
    </w:p>
    <w:p>
      <w:pPr>
        <w:ind w:firstLine="420"/>
      </w:pPr>
      <w:r>
        <w:rPr>
          <w:rFonts w:ascii="Times New Roman" w:hAnsi="Times New Roman" w:eastAsia="宋体" w:cs="Times New Roman"/>
          <w:kern w:val="2"/>
          <w:sz w:val="23"/>
          <w:szCs w:val="22"/>
          <w:lang w:val="en-US" w:eastAsia="zh-CN" w:bidi="ar-SA"/>
        </w:rPr>
        <w:pict>
          <v:shape id="Picture 8" o:spid="_x0000_s1060" type="#_x0000_t75" style="height:159.35pt;width:252.95pt;rotation:0f;" o:ole="f" fillcolor="#FFFFFF" filled="f" o:preferrelative="t" stroked="f" coordorigin="0,0" coordsize="21600,21600">
            <v:fill on="f" color2="#FFFFFF" focus="0%"/>
            <v:imagedata gain="65536f" blacklevel="0f" gamma="0" o:title="" r:id="rId43"/>
            <o:lock v:ext="edit" position="f" selection="f" grouping="f" rotation="f" cropping="f" text="f" aspectratio="t"/>
            <w10:wrap type="none"/>
            <w10:anchorlock/>
          </v:shape>
        </w:pict>
      </w:r>
      <w:r>
        <w:t xml:space="preserve"> </w:t>
      </w:r>
      <w:r>
        <w:rPr>
          <w:rFonts w:ascii="Times New Roman" w:hAnsi="Times New Roman" w:eastAsia="宋体" w:cs="Times New Roman"/>
          <w:kern w:val="2"/>
          <w:sz w:val="23"/>
          <w:szCs w:val="22"/>
          <w:lang w:val="en-US" w:eastAsia="zh-CN" w:bidi="ar-SA"/>
        </w:rPr>
        <w:pict>
          <v:shape id="Picture 9" o:spid="_x0000_s1061" type="#_x0000_t75" style="height:159.35pt;width:133.9pt;rotation:0f;" o:ole="f" fillcolor="#FFFFFF" filled="f" o:preferrelative="t" stroked="f" coordorigin="0,0" coordsize="21600,21600">
            <v:fill on="f" color2="#FFFFFF" focus="0%"/>
            <v:imagedata gain="65536f" blacklevel="0f" gamma="0" o:title="" r:id="rId44"/>
            <o:lock v:ext="edit" position="f" selection="f" grouping="f" rotation="f" cropping="f" text="f" aspectratio="t"/>
            <w10:wrap type="none"/>
            <w10:anchorlock/>
          </v:shape>
        </w:pict>
      </w:r>
    </w:p>
    <w:p>
      <w:pPr>
        <w:pStyle w:val="40"/>
        <w:ind w:left="3960" w:firstLine="240" w:firstLineChars="0"/>
        <w:rPr>
          <w:sz w:val="15"/>
          <w:szCs w:val="15"/>
        </w:rPr>
      </w:pPr>
      <w:r>
        <w:rPr>
          <w:sz w:val="15"/>
          <w:szCs w:val="15"/>
        </w:rPr>
        <w:t>Figure 23</w:t>
      </w:r>
    </w:p>
    <w:p>
      <w:pPr>
        <w:pStyle w:val="41"/>
        <w:ind w:left="600"/>
        <w:rPr>
          <w:rFonts w:ascii="Times New Roman" w:hAnsi="Times New Roman"/>
        </w:rPr>
      </w:pPr>
      <w:r>
        <w:rPr>
          <w:rFonts w:ascii="Times New Roman" w:hAnsi="Times New Roman"/>
        </w:rPr>
        <w:t>Filename ---Set the file path</w:t>
      </w:r>
    </w:p>
    <w:p>
      <w:pPr>
        <w:pStyle w:val="41"/>
        <w:ind w:left="600"/>
        <w:rPr>
          <w:rFonts w:ascii="Times New Roman" w:hAnsi="Times New Roman"/>
        </w:rPr>
      </w:pPr>
      <w:r>
        <w:rPr>
          <w:rFonts w:ascii="Times New Roman" w:hAnsi="Times New Roman"/>
        </w:rPr>
        <w:t>File Encoding ---File compiling method, general is empty</w:t>
      </w:r>
    </w:p>
    <w:p>
      <w:pPr>
        <w:pStyle w:val="41"/>
        <w:ind w:left="600"/>
        <w:rPr>
          <w:rFonts w:ascii="Times New Roman" w:hAnsi="Times New Roman"/>
        </w:rPr>
      </w:pPr>
      <w:r>
        <w:rPr>
          <w:rFonts w:ascii="Times New Roman" w:hAnsi="Times New Roman"/>
        </w:rPr>
        <w:t xml:space="preserve">Variable Names ---File all the columns in the item parameter; Use a comma between each </w:t>
      </w:r>
    </w:p>
    <w:p>
      <w:pPr>
        <w:pStyle w:val="41"/>
        <w:ind w:left="600"/>
        <w:rPr>
          <w:rFonts w:ascii="Times New Roman" w:hAnsi="Times New Roman"/>
        </w:rPr>
      </w:pPr>
      <w:r>
        <w:rPr>
          <w:rFonts w:ascii="Times New Roman" w:hAnsi="Times New Roman"/>
        </w:rPr>
        <w:t xml:space="preserve">parameter; Parameters are the name of the item should be in accordance with the </w:t>
      </w:r>
    </w:p>
    <w:p>
      <w:pPr>
        <w:pStyle w:val="41"/>
        <w:ind w:left="600"/>
        <w:rPr>
          <w:rFonts w:ascii="Times New Roman" w:hAnsi="Times New Roman"/>
        </w:rPr>
      </w:pPr>
      <w:r>
        <w:rPr>
          <w:rFonts w:ascii="Times New Roman" w:hAnsi="Times New Roman"/>
        </w:rPr>
        <w:t>parameters in the HTTP Request item.</w:t>
      </w:r>
    </w:p>
    <w:p>
      <w:pPr>
        <w:pStyle w:val="41"/>
        <w:ind w:left="600"/>
        <w:rPr>
          <w:rFonts w:ascii="Times New Roman" w:hAnsi="Times New Roman"/>
        </w:rPr>
      </w:pPr>
      <w:r>
        <w:rPr>
          <w:rFonts w:ascii="Times New Roman" w:hAnsi="Times New Roman"/>
        </w:rPr>
        <w:t>Delimiter ---If file is using commas, fill out a comma; If using the TAB, fill in the \ t;</w:t>
      </w:r>
    </w:p>
    <w:p>
      <w:pPr>
        <w:pStyle w:val="41"/>
        <w:ind w:left="600"/>
        <w:rPr>
          <w:rFonts w:ascii="Times New Roman" w:hAnsi="Times New Roman"/>
        </w:rPr>
      </w:pPr>
      <w:r>
        <w:rPr>
          <w:rFonts w:ascii="Times New Roman" w:hAnsi="Times New Roman"/>
        </w:rPr>
        <w:t>Recycle on EOF? ---True= When reading the file to the end, and then start reading the file False = when reading the file to the end, stop reading the file</w:t>
      </w:r>
    </w:p>
    <w:p>
      <w:pPr>
        <w:pStyle w:val="41"/>
        <w:ind w:left="600"/>
        <w:rPr>
          <w:rFonts w:ascii="Times New Roman" w:hAnsi="Times New Roman"/>
        </w:rPr>
      </w:pPr>
      <w:r>
        <w:rPr>
          <w:rFonts w:ascii="Times New Roman" w:hAnsi="Times New Roman"/>
        </w:rPr>
        <w:t>Stop thread on EOF? ---when Recycle on EOF? Is False Works, True= When reading the file to knot the tail, Halt the process,</w:t>
      </w:r>
    </w:p>
    <w:bookmarkEnd w:id="87"/>
    <w:bookmarkEnd w:id="88"/>
    <w:p>
      <w:pPr>
        <w:pStyle w:val="3"/>
      </w:pPr>
      <w:bookmarkStart w:id="100" w:name="_Toc382828111"/>
      <w:bookmarkStart w:id="101" w:name="_Toc393794570"/>
      <w:r>
        <w:t>Add Listener</w:t>
      </w:r>
      <w:bookmarkEnd w:id="100"/>
      <w:bookmarkEnd w:id="101"/>
    </w:p>
    <w:p>
      <w:r>
        <w:t>A listener is a component that shows the results of the samples. The results can be shown in a tree, tables, graphs or simply written to a log file. To view the contents of a response from any given sampler, add either of the Listeners "View Results Tree" or "View Results in table" to a test plan. To view the response time graphically, add graph results, spline results or distribution graph. The listeners section of the components page has full descriptions of all the listeners.</w:t>
      </w:r>
    </w:p>
    <w:p>
      <w:pPr>
        <w:pStyle w:val="4"/>
        <w:rPr>
          <w:bCs/>
        </w:rPr>
      </w:pPr>
      <w:bookmarkStart w:id="102" w:name="OLE_LINK39"/>
      <w:bookmarkStart w:id="103" w:name="OLE_LINK40"/>
      <w:bookmarkStart w:id="104" w:name="_Toc382828112"/>
      <w:bookmarkStart w:id="105" w:name="_Toc393794571"/>
      <w:r>
        <w:t>Aggregate Report</w:t>
      </w:r>
      <w:bookmarkEnd w:id="102"/>
      <w:bookmarkEnd w:id="103"/>
      <w:bookmarkEnd w:id="104"/>
      <w:bookmarkEnd w:id="105"/>
    </w:p>
    <w:p>
      <w:r>
        <w:t>The aggregate report creates a table row for each differently named request in your test. For each request, it totals the response information and provides request count, min, max, average, error rate, approximate throughput (request/second) and Kilobytes per second throughput. Once the test is done, the throughput is the actual through for the duration of the entire test.</w:t>
      </w:r>
    </w:p>
    <w:p>
      <w:r>
        <w:t>The thoughput is calculated from the point of view of the sampler target (e.g. the remote server in the case of HTTP samples). JMeter takes into account the total time over which the requests have been generated. If other samplers and timers are in the same thread, these will increase the total time, and therefore reduce the throughput value. So two identical samplers with different names will have half the throughput of two samplers with the same name. It is important to choose the sampler names correctly to get the best results from the Aggregate Report.</w:t>
      </w:r>
    </w:p>
    <w:p>
      <w:pPr>
        <w:ind w:firstLine="0"/>
      </w:pPr>
      <w:r>
        <w:rPr>
          <w:rFonts w:ascii="Times New Roman" w:hAnsi="Times New Roman" w:eastAsia="宋体" w:cs="Times New Roman"/>
          <w:kern w:val="2"/>
          <w:sz w:val="23"/>
          <w:szCs w:val="22"/>
          <w:lang w:val="en-US" w:eastAsia="zh-CN" w:bidi="ar-SA"/>
        </w:rPr>
        <w:pict>
          <v:shape id="图片 18" o:spid="_x0000_s1062" type="#_x0000_t75" style="height:308.5pt;width:415.3pt;rotation:0f;" o:ole="f" fillcolor="#FFFFFF" filled="f" o:preferrelative="t" stroked="f" coordorigin="0,0" coordsize="21600,21600">
            <v:fill on="f" color2="#FFFFFF" focus="0%"/>
            <v:imagedata gain="65536f" blacklevel="0f" gamma="0" o:title="" r:id="rId45"/>
            <o:lock v:ext="edit" position="f" selection="f" grouping="f" rotation="f" cropping="f" text="f" aspectratio="t"/>
            <w10:wrap type="none"/>
            <w10:anchorlock/>
          </v:shape>
        </w:pict>
      </w:r>
    </w:p>
    <w:p>
      <w:pPr>
        <w:pStyle w:val="4"/>
      </w:pPr>
      <w:bookmarkStart w:id="106" w:name="_Toc382828113"/>
      <w:bookmarkStart w:id="107" w:name="_Toc393794572"/>
      <w:r>
        <w:t>View Results Tree</w:t>
      </w:r>
      <w:bookmarkEnd w:id="106"/>
      <w:bookmarkEnd w:id="107"/>
    </w:p>
    <w:p>
      <w:pPr>
        <w:ind w:left="345" w:hanging="345" w:hangingChars="150"/>
      </w:pPr>
      <w:r>
        <w:t xml:space="preserve">   You can see the response of every request，and check out whether it has the right response, and you can also find which request encountered an Error.</w:t>
      </w:r>
    </w:p>
    <w:p>
      <w:r>
        <w:rPr>
          <w:rFonts w:ascii="Times New Roman" w:hAnsi="Times New Roman" w:eastAsia="宋体" w:cs="Times New Roman"/>
          <w:kern w:val="2"/>
          <w:sz w:val="23"/>
          <w:szCs w:val="22"/>
          <w:lang w:val="en-US" w:eastAsia="zh-CN" w:bidi="ar-SA"/>
        </w:rPr>
        <w:pict>
          <v:shape id="Picture 13" o:spid="_x0000_s1063" type="#_x0000_t75" style="height:341.75pt;width:415.2pt;rotation:0f;" o:ole="f" fillcolor="#FFFFFF" filled="f" o:preferrelative="t" stroked="f" coordorigin="0,0" coordsize="21600,21600">
            <v:fill on="f" color2="#FFFFFF" focus="0%"/>
            <v:imagedata gain="65536f" blacklevel="0f" gamma="0" o:title="" r:id="rId46"/>
            <o:lock v:ext="edit" position="f" selection="f" grouping="f" rotation="f" cropping="f" text="f" aspectratio="t"/>
            <w10:wrap type="none"/>
            <w10:anchorlock/>
          </v:shape>
        </w:pict>
      </w:r>
    </w:p>
    <w:p>
      <w:pPr>
        <w:jc w:val="center"/>
        <w:rPr>
          <w:sz w:val="15"/>
          <w:szCs w:val="15"/>
        </w:rPr>
      </w:pPr>
      <w:r>
        <w:rPr>
          <w:sz w:val="15"/>
          <w:szCs w:val="15"/>
        </w:rPr>
        <w:t>Figure 16</w:t>
      </w:r>
    </w:p>
    <w:p>
      <w:pPr>
        <w:jc w:val="center"/>
        <w:rPr>
          <w:sz w:val="15"/>
          <w:szCs w:val="15"/>
        </w:rPr>
      </w:pPr>
      <w:r>
        <w:rPr>
          <w:sz w:val="15"/>
          <w:szCs w:val="15"/>
        </w:rPr>
        <w:br w:type="page"/>
      </w:r>
    </w:p>
    <w:p>
      <w:pPr>
        <w:pStyle w:val="3"/>
      </w:pPr>
      <w:bookmarkStart w:id="108" w:name="_Toc382828114"/>
      <w:bookmarkStart w:id="109" w:name="_Toc393794573"/>
      <w:r>
        <w:t>Run our JMeter Scrip</w:t>
      </w:r>
      <w:r>
        <w:rPr>
          <w:rFonts w:hint="eastAsia"/>
        </w:rPr>
        <w:t>t</w:t>
      </w:r>
      <w:bookmarkEnd w:id="108"/>
      <w:bookmarkEnd w:id="109"/>
    </w:p>
    <w:p>
      <w:pPr>
        <w:pStyle w:val="4"/>
      </w:pPr>
      <w:bookmarkStart w:id="110" w:name="_Toc382828115"/>
      <w:bookmarkStart w:id="111" w:name="_Toc393794574"/>
      <w:r>
        <w:rPr>
          <w:rFonts w:hint="eastAsia"/>
        </w:rPr>
        <w:t>Run Jmeter Script</w:t>
      </w:r>
      <w:bookmarkEnd w:id="110"/>
      <w:bookmarkEnd w:id="111"/>
    </w:p>
    <w:p>
      <w:pPr>
        <w:ind w:left="420"/>
      </w:pPr>
      <w:r>
        <w:rPr>
          <w:rFonts w:hint="eastAsia"/>
        </w:rPr>
        <w:t>After script are validated,</w:t>
      </w:r>
      <w:r>
        <w:t xml:space="preserve"> you </w:t>
      </w:r>
      <w:r>
        <w:rPr>
          <w:rFonts w:hint="eastAsia"/>
        </w:rPr>
        <w:t>run</w:t>
      </w:r>
      <w:r>
        <w:t xml:space="preserve"> your script, you had better to open the Error page, and check out whether the script running correctly.</w:t>
      </w:r>
    </w:p>
    <w:p>
      <w:pPr>
        <w:ind w:firstLine="420"/>
      </w:pPr>
      <w:r>
        <w:rPr>
          <w:rFonts w:ascii="Times New Roman" w:hAnsi="Times New Roman" w:eastAsia="宋体" w:cs="Times New Roman"/>
          <w:kern w:val="2"/>
          <w:sz w:val="23"/>
          <w:szCs w:val="22"/>
          <w:lang w:val="en-US" w:eastAsia="zh-CN" w:bidi="ar-SA"/>
        </w:rPr>
        <w:pict>
          <v:shape id="图片 21" o:spid="_x0000_s1064" type="#_x0000_t75" style="height:371.9pt;width:415.3pt;rotation:0f;" o:ole="f" fillcolor="#FFFFFF" filled="f" o:preferrelative="t" stroked="f" coordorigin="0,0" coordsize="21600,21600">
            <v:fill on="f" color2="#FFFFFF" focus="0%"/>
            <v:imagedata gain="65536f" blacklevel="0f" gamma="0" o:title="" r:id="rId47"/>
            <o:lock v:ext="edit" position="f" selection="f" grouping="f" rotation="f" cropping="f" text="f" aspectratio="t"/>
            <w10:wrap type="none"/>
            <w10:anchorlock/>
          </v:shape>
        </w:pict>
      </w:r>
    </w:p>
    <w:p>
      <w:pPr>
        <w:ind w:firstLine="0"/>
      </w:pPr>
    </w:p>
    <w:p>
      <w:pPr>
        <w:pStyle w:val="4"/>
      </w:pPr>
      <w:bookmarkStart w:id="112" w:name="_Validate_Jmeter_script"/>
      <w:bookmarkEnd w:id="112"/>
      <w:bookmarkStart w:id="113" w:name="_Toc382828116"/>
      <w:bookmarkStart w:id="114" w:name="_Toc393794575"/>
      <w:r>
        <w:rPr>
          <w:rFonts w:hint="eastAsia"/>
        </w:rPr>
        <w:t>Validate Jmeter script</w:t>
      </w:r>
      <w:bookmarkEnd w:id="113"/>
      <w:bookmarkEnd w:id="114"/>
    </w:p>
    <w:p>
      <w:r>
        <w:rPr>
          <w:rFonts w:hint="eastAsia"/>
        </w:rPr>
        <w:t>In performance test, p</w:t>
      </w:r>
      <w:r>
        <w:t>oor load simulations can render all previous work useless.</w:t>
      </w:r>
      <w:r>
        <w:rPr>
          <w:rFonts w:hint="eastAsia"/>
        </w:rPr>
        <w:t xml:space="preserve"> So you must validate all scripts before real performance test. </w:t>
      </w:r>
    </w:p>
    <w:p>
      <w:r>
        <w:t xml:space="preserve">• </w:t>
      </w:r>
      <w:r>
        <w:rPr>
          <w:b/>
          <w:bCs/>
        </w:rPr>
        <w:t xml:space="preserve">Test design implementation. </w:t>
      </w:r>
      <w:r>
        <w:rPr>
          <w:rFonts w:hint="eastAsia"/>
        </w:rPr>
        <w:t>Run the test with 1 user loop for 1 time.</w:t>
      </w:r>
      <w:r>
        <w:rPr>
          <w:rFonts w:hint="eastAsia"/>
          <w:b/>
          <w:bCs/>
        </w:rPr>
        <w:t xml:space="preserve"> </w:t>
      </w:r>
      <w:r>
        <w:t xml:space="preserve">To validate that you have implemented your test design accurately (using whatever method you have chosen), you will need to run the test and examine exactly what the test does. </w:t>
      </w:r>
    </w:p>
    <w:p>
      <w:pPr>
        <w:pStyle w:val="43"/>
        <w:ind w:firstLine="418"/>
        <w:rPr>
          <w:sz w:val="23"/>
          <w:szCs w:val="23"/>
        </w:rPr>
      </w:pPr>
      <w:r>
        <w:rPr>
          <w:rFonts w:hint="eastAsia" w:ascii="Times New Roman" w:hAnsi="Times New Roman" w:eastAsia="宋体" w:cs="Times New Roman"/>
          <w:color w:val="000000"/>
          <w:sz w:val="23"/>
          <w:szCs w:val="23"/>
          <w:lang w:val="en-US" w:eastAsia="zh-CN" w:bidi="ar-SA"/>
        </w:rPr>
        <w:pict>
          <v:shape id="图片 51" o:spid="_x0000_s1065" type="#_x0000_t75" style="height:182.9pt;width:415.2pt;rotation:0f;" o:ole="f" fillcolor="#FFFFFF" filled="f" o:preferrelative="t" stroked="f" coordorigin="0,0" coordsize="21600,21600">
            <v:fill on="f" color2="#FFFFFF" focus="0%"/>
            <v:imagedata gain="65536f" blacklevel="0f" gamma="0" o:title="" r:id="rId48"/>
            <o:lock v:ext="edit" position="f" selection="f" grouping="f" rotation="f" cropping="f" text="f" aspectratio="t"/>
            <w10:wrap type="none"/>
            <w10:anchorlock/>
          </v:shape>
        </w:pict>
      </w:r>
    </w:p>
    <w:p>
      <w:pPr>
        <w:pStyle w:val="43"/>
        <w:numPr>
          <w:ilvl w:val="0"/>
          <w:numId w:val="11"/>
        </w:numPr>
        <w:ind w:left="720" w:hanging="360"/>
        <w:rPr>
          <w:sz w:val="23"/>
          <w:szCs w:val="23"/>
        </w:rPr>
      </w:pPr>
    </w:p>
    <w:p>
      <w:r>
        <w:t xml:space="preserve">• </w:t>
      </w:r>
      <w:r>
        <w:rPr>
          <w:b/>
          <w:bCs/>
        </w:rPr>
        <w:t>Continuity</w:t>
      </w:r>
      <w:r>
        <w:rPr>
          <w:rFonts w:hint="eastAsia"/>
          <w:b/>
          <w:bCs/>
        </w:rPr>
        <w:t xml:space="preserve">. </w:t>
      </w:r>
      <w:r>
        <w:rPr>
          <w:rFonts w:hint="eastAsia"/>
        </w:rPr>
        <w:t>Run the test with 1 user loop for several times.</w:t>
      </w:r>
      <w:r>
        <w:rPr>
          <w:rFonts w:hint="eastAsia"/>
          <w:b/>
          <w:bCs/>
        </w:rPr>
        <w:t xml:space="preserve"> </w:t>
      </w:r>
      <w:r>
        <w:t xml:space="preserve">After you have validated that your test conforms to the test design when run </w:t>
      </w:r>
      <w:r>
        <w:rPr>
          <w:rFonts w:hint="eastAsia"/>
        </w:rPr>
        <w:t>one time</w:t>
      </w:r>
      <w:r>
        <w:t xml:space="preserve">, run the test </w:t>
      </w:r>
      <w:r>
        <w:rPr>
          <w:rFonts w:hint="eastAsia"/>
        </w:rPr>
        <w:t>for</w:t>
      </w:r>
      <w:r>
        <w:t xml:space="preserve"> several </w:t>
      </w:r>
      <w:r>
        <w:rPr>
          <w:rFonts w:hint="eastAsia"/>
        </w:rPr>
        <w:t>times</w:t>
      </w:r>
      <w:r>
        <w:t xml:space="preserve">. Ensure that each </w:t>
      </w:r>
      <w:r>
        <w:rPr>
          <w:rFonts w:hint="eastAsia"/>
        </w:rPr>
        <w:t>time</w:t>
      </w:r>
      <w:r>
        <w:t xml:space="preserve"> is seeded with unique data</w:t>
      </w:r>
      <w:r>
        <w:rPr>
          <w:rFonts w:hint="eastAsia"/>
        </w:rPr>
        <w:t>.</w:t>
      </w:r>
    </w:p>
    <w:p>
      <w:pPr>
        <w:pStyle w:val="43"/>
        <w:ind w:firstLine="418"/>
        <w:rPr>
          <w:sz w:val="23"/>
          <w:szCs w:val="23"/>
        </w:rPr>
      </w:pPr>
      <w:r>
        <w:rPr>
          <w:rFonts w:ascii="Times New Roman" w:hAnsi="Times New Roman" w:eastAsia="宋体" w:cs="Times New Roman"/>
          <w:color w:val="000000"/>
          <w:sz w:val="23"/>
          <w:szCs w:val="23"/>
          <w:lang w:val="en-US" w:eastAsia="zh-CN" w:bidi="ar-SA"/>
        </w:rPr>
        <w:pict>
          <v:shape id="图片 52" o:spid="_x0000_s1066" type="#_x0000_t75" style="height:192.95pt;width:415.2pt;rotation:0f;" o:ole="f" fillcolor="#FFFFFF" filled="f" o:preferrelative="t" stroked="f" coordorigin="0,0" coordsize="21600,21600">
            <v:fill on="f" color2="#FFFFFF" focus="0%"/>
            <v:imagedata gain="65536f" blacklevel="0f" gamma="0" o:title="" r:id="rId49"/>
            <o:lock v:ext="edit" position="f" selection="f" grouping="f" rotation="f" cropping="f" text="f" aspectratio="t"/>
            <w10:wrap type="none"/>
            <w10:anchorlock/>
          </v:shape>
        </w:pict>
      </w:r>
    </w:p>
    <w:p>
      <w:pPr>
        <w:pStyle w:val="43"/>
        <w:numPr>
          <w:ilvl w:val="0"/>
          <w:numId w:val="11"/>
        </w:numPr>
        <w:ind w:left="720" w:hanging="360"/>
        <w:rPr>
          <w:sz w:val="23"/>
          <w:szCs w:val="23"/>
        </w:rPr>
      </w:pPr>
    </w:p>
    <w:p>
      <w:r>
        <w:t xml:space="preserve">• </w:t>
      </w:r>
      <w:r>
        <w:rPr>
          <w:b/>
          <w:bCs/>
        </w:rPr>
        <w:t xml:space="preserve">Concurrency. </w:t>
      </w:r>
      <w:r>
        <w:rPr>
          <w:rFonts w:hint="eastAsia"/>
        </w:rPr>
        <w:t>Run the test with 5 users loop for 1 time.</w:t>
      </w:r>
      <w:r>
        <w:rPr>
          <w:rFonts w:hint="eastAsia"/>
          <w:b/>
          <w:bCs/>
        </w:rPr>
        <w:t xml:space="preserve"> </w:t>
      </w:r>
      <w:r>
        <w:t>After you have validated that your test conforms to the test design when run with a single user, run the test with several users. Ensure that each user is seeded with unique data, and that users begin their activity within a few seconds of one another — not all at the same second</w:t>
      </w:r>
      <w:r>
        <w:rPr>
          <w:rFonts w:hint="eastAsia"/>
        </w:rPr>
        <w:t>.</w:t>
      </w:r>
      <w:r>
        <w:t xml:space="preserve"> </w:t>
      </w:r>
    </w:p>
    <w:p>
      <w:pPr>
        <w:pStyle w:val="43"/>
        <w:ind w:firstLine="418"/>
        <w:rPr>
          <w:sz w:val="23"/>
          <w:szCs w:val="23"/>
        </w:rPr>
      </w:pPr>
      <w:r>
        <w:rPr>
          <w:rFonts w:hint="eastAsia" w:ascii="Times New Roman" w:hAnsi="Times New Roman" w:eastAsia="宋体" w:cs="Times New Roman"/>
          <w:color w:val="000000"/>
          <w:sz w:val="23"/>
          <w:szCs w:val="23"/>
          <w:lang w:val="en-US" w:eastAsia="zh-CN" w:bidi="ar-SA"/>
        </w:rPr>
        <w:pict>
          <v:shape id="图片 53" o:spid="_x0000_s1067" type="#_x0000_t75" style="height:185.75pt;width:414.7pt;rotation:0f;" o:ole="f" fillcolor="#FFFFFF" filled="f" o:preferrelative="t" stroked="f" coordorigin="0,0" coordsize="21600,21600">
            <v:fill on="f" color2="#FFFFFF" focus="0%"/>
            <v:imagedata gain="65536f" blacklevel="0f" gamma="0" o:title="" r:id="rId50"/>
            <o:lock v:ext="edit" position="f" selection="f" grouping="f" rotation="f" cropping="f" text="f" aspectratio="t"/>
            <w10:wrap type="none"/>
            <w10:anchorlock/>
          </v:shape>
        </w:pict>
      </w:r>
    </w:p>
    <w:p>
      <w:pPr>
        <w:pStyle w:val="43"/>
        <w:rPr>
          <w:sz w:val="23"/>
          <w:szCs w:val="23"/>
        </w:rPr>
      </w:pPr>
    </w:p>
    <w:p>
      <w:r>
        <w:t xml:space="preserve">• </w:t>
      </w:r>
      <w:r>
        <w:rPr>
          <w:b/>
          <w:bCs/>
        </w:rPr>
        <w:t xml:space="preserve">Combinations of tests. </w:t>
      </w:r>
      <w:r>
        <w:rPr>
          <w:rFonts w:hint="eastAsia"/>
        </w:rPr>
        <w:t xml:space="preserve">Run the test combined with other tests. </w:t>
      </w:r>
      <w:r>
        <w:t xml:space="preserve">Having validated that a test runs as intended with a single user and with multiple users, the next logical step is to validate that the test runs accurately in combination with other tests. </w:t>
      </w:r>
    </w:p>
    <w:p>
      <w:pPr>
        <w:pStyle w:val="43"/>
        <w:ind w:firstLine="418"/>
        <w:rPr>
          <w:sz w:val="23"/>
          <w:szCs w:val="23"/>
        </w:rPr>
      </w:pPr>
      <w:r>
        <w:rPr>
          <w:rFonts w:ascii="Times New Roman" w:hAnsi="Times New Roman" w:eastAsia="宋体" w:cs="Times New Roman"/>
          <w:color w:val="000000"/>
          <w:sz w:val="23"/>
          <w:szCs w:val="23"/>
          <w:lang w:val="en-US" w:eastAsia="zh-CN" w:bidi="ar-SA"/>
        </w:rPr>
        <w:pict>
          <v:shape id="图片 54" o:spid="_x0000_s1068" type="#_x0000_t75" style="height:190.55pt;width:415.2pt;rotation:0f;" o:ole="f" fillcolor="#FFFFFF" filled="f" o:preferrelative="t" stroked="f" coordorigin="0,0" coordsize="21600,21600">
            <v:fill on="f" color2="#FFFFFF" focus="0%"/>
            <v:imagedata gain="65536f" blacklevel="0f" gamma="0" o:title="" r:id="rId51"/>
            <o:lock v:ext="edit" position="f" selection="f" grouping="f" rotation="f" cropping="f" text="f" aspectratio="t"/>
            <w10:wrap type="none"/>
            <w10:anchorlock/>
          </v:shape>
        </w:pict>
      </w:r>
    </w:p>
    <w:p>
      <w:pPr>
        <w:pStyle w:val="43"/>
        <w:rPr>
          <w:sz w:val="23"/>
          <w:szCs w:val="23"/>
        </w:rPr>
      </w:pPr>
    </w:p>
    <w:p>
      <w:r>
        <w:t xml:space="preserve">• </w:t>
      </w:r>
      <w:r>
        <w:rPr>
          <w:b/>
          <w:bCs/>
        </w:rPr>
        <w:t xml:space="preserve">Test data validation. </w:t>
      </w:r>
      <w:r>
        <w:t xml:space="preserve">Once you are satisfied that your tests are running properly, the last critical validation step is to validate your test data. Performance testing can utilize and/or consume large volumes of test data, thereby increasing the likelihood of errors in your dataset. In addition to the data used by your tests, it is important to validate that your tests share that data as intended, and that the application under test is seeded with the correct data to enable your tests. </w:t>
      </w:r>
    </w:p>
    <w:p>
      <w:pPr>
        <w:pStyle w:val="43"/>
        <w:rPr>
          <w:sz w:val="23"/>
          <w:szCs w:val="23"/>
        </w:rPr>
      </w:pPr>
    </w:p>
    <w:p>
      <w:pPr>
        <w:pStyle w:val="43"/>
        <w:rPr>
          <w:sz w:val="23"/>
          <w:szCs w:val="23"/>
        </w:rPr>
      </w:pPr>
    </w:p>
    <w:p>
      <w:pPr>
        <w:pStyle w:val="3"/>
      </w:pPr>
      <w:bookmarkStart w:id="115" w:name="_View_Results"/>
      <w:bookmarkEnd w:id="115"/>
      <w:bookmarkStart w:id="116" w:name="_Toc382828117"/>
      <w:bookmarkStart w:id="117" w:name="_Toc393794576"/>
      <w:r>
        <w:t>View Results</w:t>
      </w:r>
      <w:bookmarkEnd w:id="116"/>
      <w:bookmarkEnd w:id="117"/>
    </w:p>
    <w:p>
      <w:pPr>
        <w:pStyle w:val="4"/>
        <w:rPr>
          <w:bCs/>
        </w:rPr>
      </w:pPr>
      <w:bookmarkStart w:id="118" w:name="_JMeter_results"/>
      <w:bookmarkEnd w:id="118"/>
      <w:bookmarkStart w:id="119" w:name="_Toc382828118"/>
      <w:bookmarkStart w:id="120" w:name="_Toc393794577"/>
      <w:r>
        <w:t>JMeter</w:t>
      </w:r>
      <w:r>
        <w:rPr>
          <w:rFonts w:hint="eastAsia"/>
          <w:bCs/>
        </w:rPr>
        <w:t xml:space="preserve"> results</w:t>
      </w:r>
      <w:bookmarkEnd w:id="119"/>
      <w:bookmarkEnd w:id="120"/>
    </w:p>
    <w:p>
      <w:pPr>
        <w:pStyle w:val="40"/>
        <w:keepNext/>
        <w:widowControl/>
        <w:numPr>
          <w:ilvl w:val="0"/>
          <w:numId w:val="12"/>
        </w:numPr>
        <w:spacing w:before="240" w:after="60"/>
        <w:ind w:left="360" w:firstLineChars="0"/>
        <w:jc w:val="left"/>
        <w:outlineLvl w:val="1"/>
        <w:rPr>
          <w:b/>
          <w:vanish/>
          <w:szCs w:val="21"/>
        </w:rPr>
      </w:pPr>
      <w:bookmarkStart w:id="121" w:name="_Toc382828119"/>
      <w:bookmarkEnd w:id="121"/>
      <w:bookmarkStart w:id="122" w:name="_Toc393794578"/>
      <w:bookmarkEnd w:id="122"/>
    </w:p>
    <w:p>
      <w:pPr>
        <w:pStyle w:val="40"/>
        <w:keepNext/>
        <w:widowControl/>
        <w:numPr>
          <w:ilvl w:val="0"/>
          <w:numId w:val="12"/>
        </w:numPr>
        <w:spacing w:before="240" w:after="60"/>
        <w:ind w:left="360" w:firstLineChars="0"/>
        <w:jc w:val="left"/>
        <w:outlineLvl w:val="1"/>
        <w:rPr>
          <w:b/>
          <w:vanish/>
          <w:szCs w:val="21"/>
        </w:rPr>
      </w:pPr>
      <w:bookmarkStart w:id="123" w:name="_Toc382828120"/>
      <w:bookmarkEnd w:id="123"/>
      <w:bookmarkStart w:id="124" w:name="_Toc393794579"/>
      <w:bookmarkEnd w:id="124"/>
    </w:p>
    <w:p>
      <w:pPr>
        <w:pStyle w:val="5"/>
        <w:rPr>
          <w:rStyle w:val="67"/>
          <w:rFonts w:ascii="Times New Roman" w:hAnsi="Times New Roman"/>
          <w:b w:val="0"/>
          <w:bCs w:val="0"/>
          <w:sz w:val="21"/>
          <w:szCs w:val="21"/>
        </w:rPr>
      </w:pPr>
      <w:bookmarkStart w:id="125" w:name="_Toc382828121"/>
      <w:bookmarkStart w:id="126" w:name="_Toc393794580"/>
      <w:r>
        <w:rPr>
          <w:rStyle w:val="67"/>
          <w:rFonts w:hint="eastAsia" w:ascii="Times New Roman" w:hAnsi="Times New Roman"/>
          <w:b w:val="0"/>
          <w:bCs w:val="0"/>
          <w:sz w:val="21"/>
          <w:szCs w:val="21"/>
        </w:rPr>
        <w:t xml:space="preserve">The </w:t>
      </w:r>
      <w:r>
        <w:rPr>
          <w:rStyle w:val="67"/>
          <w:rFonts w:hint="eastAsia" w:ascii="Times New Roman" w:hAnsi="Times New Roman"/>
          <w:b w:val="0"/>
          <w:bCs w:val="0"/>
          <w:kern w:val="0"/>
          <w:sz w:val="28"/>
          <w:szCs w:val="21"/>
        </w:rPr>
        <w:t>result</w:t>
      </w:r>
      <w:r>
        <w:rPr>
          <w:rStyle w:val="67"/>
          <w:rFonts w:hint="eastAsia" w:ascii="Times New Roman" w:hAnsi="Times New Roman"/>
          <w:b w:val="0"/>
          <w:bCs w:val="0"/>
          <w:sz w:val="21"/>
          <w:szCs w:val="21"/>
        </w:rPr>
        <w:t xml:space="preserve"> of View Result Tree</w:t>
      </w:r>
      <w:bookmarkEnd w:id="125"/>
      <w:bookmarkEnd w:id="126"/>
    </w:p>
    <w:p/>
    <w:p>
      <w:pPr>
        <w:rPr>
          <w:b/>
        </w:rPr>
      </w:pPr>
      <w:r>
        <w:rPr>
          <w:rFonts w:ascii="Times New Roman" w:hAnsi="Times New Roman" w:eastAsia="宋体" w:cs="Times New Roman"/>
          <w:b/>
          <w:kern w:val="2"/>
          <w:sz w:val="23"/>
          <w:szCs w:val="22"/>
          <w:lang w:val="en-US" w:eastAsia="zh-CN" w:bidi="ar-SA"/>
        </w:rPr>
        <w:pict>
          <v:shape id="Picture 14" o:spid="_x0000_s1069" type="#_x0000_t75" style="height:350.9pt;width:415.2pt;rotation:0f;" o:ole="f" fillcolor="#FFFFFF" filled="f" o:preferrelative="t" stroked="f" coordorigin="0,0" coordsize="21600,21600">
            <v:fill on="f" color2="#FFFFFF" focus="0%"/>
            <v:imagedata gain="65536f" blacklevel="0f" gamma="0" o:title="" r:id="rId52"/>
            <o:lock v:ext="edit" position="f" selection="f" grouping="f" rotation="f" cropping="f" text="f" aspectratio="t"/>
            <w10:wrap type="none"/>
            <w10:anchorlock/>
          </v:shape>
        </w:pict>
      </w:r>
    </w:p>
    <w:p>
      <w:pPr>
        <w:pStyle w:val="5"/>
        <w:rPr>
          <w:rStyle w:val="67"/>
          <w:rFonts w:ascii="Times New Roman" w:hAnsi="Times New Roman"/>
          <w:b/>
          <w:bCs/>
          <w:kern w:val="0"/>
          <w:sz w:val="22"/>
          <w:szCs w:val="21"/>
        </w:rPr>
      </w:pPr>
      <w:bookmarkStart w:id="127" w:name="_Toc382828122"/>
      <w:bookmarkStart w:id="128" w:name="_Toc393794581"/>
      <w:r>
        <w:rPr>
          <w:rStyle w:val="67"/>
          <w:rFonts w:hint="eastAsia" w:ascii="Times New Roman" w:hAnsi="Times New Roman"/>
          <w:b/>
          <w:bCs/>
          <w:kern w:val="0"/>
          <w:sz w:val="22"/>
          <w:szCs w:val="21"/>
        </w:rPr>
        <w:t>The result of View Result in Table</w:t>
      </w:r>
      <w:bookmarkEnd w:id="127"/>
      <w:bookmarkEnd w:id="128"/>
    </w:p>
    <w:p/>
    <w:p>
      <w:pPr>
        <w:rPr>
          <w:b/>
        </w:rPr>
      </w:pPr>
    </w:p>
    <w:p>
      <w:pPr>
        <w:pStyle w:val="5"/>
      </w:pPr>
      <w:bookmarkStart w:id="129" w:name="_The_Results_of"/>
      <w:bookmarkEnd w:id="129"/>
      <w:bookmarkStart w:id="130" w:name="OLE_LINK15"/>
      <w:bookmarkStart w:id="131" w:name="OLE_LINK16"/>
      <w:r>
        <w:t>The Results of Aggregate Report</w:t>
      </w:r>
      <w:bookmarkEnd w:id="130"/>
      <w:bookmarkEnd w:id="131"/>
    </w:p>
    <w:p>
      <w:pPr>
        <w:ind w:left="113" w:firstLine="0"/>
        <w:rPr>
          <w:b/>
        </w:rPr>
      </w:pPr>
      <w:r>
        <w:rPr>
          <w:rFonts w:ascii="Times New Roman" w:hAnsi="Times New Roman" w:eastAsia="宋体" w:cs="Times New Roman"/>
          <w:b/>
          <w:kern w:val="2"/>
          <w:sz w:val="23"/>
          <w:szCs w:val="22"/>
          <w:lang w:val="en-US" w:eastAsia="zh-CN" w:bidi="ar-SA"/>
        </w:rPr>
        <w:pict>
          <v:shape id="Picture 15" o:spid="_x0000_s1070" type="#_x0000_t75" style="height:208.3pt;width:415.2pt;rotation:0f;" o:ole="f" fillcolor="#FFFFFF" filled="f" o:preferrelative="t" stroked="f" coordorigin="0,0" coordsize="21600,21600">
            <v:fill on="f" color2="#FFFFFF" focus="0%"/>
            <v:imagedata gain="65536f" blacklevel="0f" gamma="0" o:title="" r:id="rId53"/>
            <o:lock v:ext="edit" position="f" selection="f" grouping="f" rotation="f" cropping="f" text="f" aspectratio="t"/>
            <w10:wrap type="none"/>
            <w10:anchorlock/>
          </v:shape>
        </w:pict>
      </w:r>
    </w:p>
    <w:p>
      <w:pPr>
        <w:jc w:val="center"/>
        <w:rPr>
          <w:sz w:val="15"/>
          <w:szCs w:val="15"/>
        </w:rPr>
      </w:pPr>
      <w:r>
        <w:rPr>
          <w:sz w:val="15"/>
          <w:szCs w:val="15"/>
        </w:rPr>
        <w:t>Figure 19</w:t>
      </w:r>
    </w:p>
    <w:p>
      <w:pPr>
        <w:rPr>
          <w:rFonts w:ascii="Verdana" w:hAnsi="Verdana" w:cs="Verdana"/>
          <w:sz w:val="20"/>
          <w:szCs w:val="20"/>
        </w:rPr>
      </w:pPr>
      <w:r>
        <w:rPr>
          <w:rFonts w:hint="eastAsia" w:ascii="Verdana" w:hAnsi="Verdana" w:cs="Verdana"/>
          <w:b/>
          <w:sz w:val="20"/>
          <w:szCs w:val="20"/>
        </w:rPr>
        <w:t>Response time of a request</w:t>
      </w:r>
      <w:r>
        <w:rPr>
          <w:rFonts w:hint="eastAsia" w:ascii="Verdana" w:hAnsi="Verdana" w:cs="Verdana"/>
          <w:sz w:val="20"/>
          <w:szCs w:val="20"/>
        </w:rPr>
        <w:t>=</w:t>
      </w:r>
      <w:r>
        <w:rPr>
          <w:rFonts w:hint="eastAsia" w:ascii="Verdana" w:hAnsi="Verdana" w:cs="Verdana"/>
          <w:i/>
          <w:sz w:val="20"/>
          <w:szCs w:val="20"/>
        </w:rPr>
        <w:t>T1+T2+T3+T4</w:t>
      </w:r>
    </w:p>
    <w:p>
      <w:pPr>
        <w:ind w:firstLine="0"/>
      </w:pPr>
      <w:r>
        <w:rPr>
          <w:rFonts w:ascii="Times New Roman" w:hAnsi="Times New Roman" w:eastAsia="宋体" w:cs="Times New Roman"/>
          <w:kern w:val="2"/>
          <w:sz w:val="23"/>
          <w:szCs w:val="22"/>
          <w:lang w:val="en-US" w:eastAsia="zh-CN" w:bidi="ar-SA"/>
        </w:rPr>
        <w:object>
          <v:shape id="Picture 5" type="#_x0000_t75" style="height:50.7pt;width:243.95pt;rotation:0f;" o:ole="t" fillcolor="#FFFFFF" filled="f" o:preferrelative="t" stroked="f" coordorigin="0,0" coordsize="21600,21600">
            <v:fill on="f" color2="#FFFFFF" focus="0%"/>
            <v:imagedata gain="65536f" blacklevel="0f" gamma="0" o:title="" r:id="rId55"/>
            <o:lock v:ext="edit" position="f" selection="f" grouping="f" rotation="f" cropping="f" text="f" aspectratio="t"/>
            <w10:wrap type="none"/>
            <w10:anchorlock/>
          </v:shape>
          <o:OLEObject Type="Embed" ProgID="Visio.Drawing.11" ShapeID="Picture 5" DrawAspect="Content" ObjectID="_46" r:id="rId54"/>
        </w:object>
      </w:r>
    </w:p>
    <w:p>
      <w:pPr>
        <w:ind w:left="842"/>
        <w:rPr>
          <w:b/>
          <w:bCs/>
          <w:sz w:val="20"/>
          <w:szCs w:val="20"/>
        </w:rPr>
      </w:pPr>
    </w:p>
    <w:p>
      <w:pPr>
        <w:rPr>
          <w:rFonts w:ascii="Verdana" w:hAnsi="Verdana" w:cs="Verdana"/>
          <w:i/>
          <w:sz w:val="20"/>
          <w:szCs w:val="20"/>
        </w:rPr>
      </w:pPr>
      <w:r>
        <w:rPr>
          <w:rFonts w:hint="eastAsia" w:ascii="Verdana" w:hAnsi="Verdana" w:cs="Verdana"/>
          <w:b/>
          <w:sz w:val="20"/>
          <w:szCs w:val="20"/>
        </w:rPr>
        <w:t xml:space="preserve">Response time of an activity= </w:t>
      </w:r>
      <w:r>
        <w:rPr>
          <w:rFonts w:hint="eastAsia" w:ascii="Verdana" w:hAnsi="Verdana" w:cs="Verdana"/>
          <w:i/>
          <w:sz w:val="20"/>
          <w:szCs w:val="20"/>
        </w:rPr>
        <w:t xml:space="preserve">T1+T2+T3 </w:t>
      </w:r>
    </w:p>
    <w:p>
      <w:pPr>
        <w:rPr>
          <w:rFonts w:ascii="Verdana" w:hAnsi="Verdana" w:cs="Verdana"/>
          <w:i/>
          <w:sz w:val="20"/>
          <w:szCs w:val="20"/>
        </w:rPr>
      </w:pPr>
    </w:p>
    <w:p>
      <w:pPr>
        <w:rPr>
          <w:rFonts w:ascii="Verdana" w:hAnsi="Verdana" w:cs="Verdana"/>
          <w:b/>
          <w:sz w:val="20"/>
          <w:szCs w:val="20"/>
        </w:rPr>
      </w:pPr>
      <w:r>
        <w:rPr>
          <w:rFonts w:hint="eastAsia" w:ascii="Verdana" w:hAnsi="Verdana" w:cs="Verdana"/>
          <w:i/>
          <w:sz w:val="20"/>
          <w:szCs w:val="20"/>
        </w:rPr>
        <w:t xml:space="preserve">Note: </w:t>
      </w:r>
      <w:r>
        <w:rPr>
          <w:rFonts w:ascii="Verdana" w:hAnsi="Verdana" w:cs="Verdana"/>
          <w:i/>
          <w:sz w:val="20"/>
          <w:szCs w:val="20"/>
        </w:rPr>
        <w:t>“</w:t>
      </w:r>
      <w:r>
        <w:rPr>
          <w:rFonts w:hint="eastAsia" w:ascii="Verdana" w:hAnsi="Verdana" w:cs="Verdana"/>
          <w:i/>
          <w:sz w:val="20"/>
          <w:szCs w:val="20"/>
        </w:rPr>
        <w:t>Transaction controller</w:t>
      </w:r>
      <w:r>
        <w:rPr>
          <w:rFonts w:ascii="Verdana" w:hAnsi="Verdana" w:cs="Verdana"/>
          <w:i/>
          <w:sz w:val="20"/>
          <w:szCs w:val="20"/>
        </w:rPr>
        <w:t>”</w:t>
      </w:r>
      <w:r>
        <w:rPr>
          <w:rFonts w:hint="eastAsia" w:ascii="Verdana" w:hAnsi="Verdana" w:cs="Verdana"/>
          <w:i/>
          <w:sz w:val="20"/>
          <w:szCs w:val="20"/>
        </w:rPr>
        <w:t xml:space="preserve"> must be </w:t>
      </w:r>
      <w:r>
        <w:rPr>
          <w:rFonts w:ascii="Verdana" w:hAnsi="Verdana" w:cs="Verdana"/>
          <w:i/>
          <w:sz w:val="20"/>
          <w:szCs w:val="20"/>
        </w:rPr>
        <w:t>configured</w:t>
      </w:r>
      <w:r>
        <w:rPr>
          <w:rFonts w:hint="eastAsia" w:ascii="Verdana" w:hAnsi="Verdana" w:cs="Verdana"/>
          <w:i/>
          <w:sz w:val="20"/>
          <w:szCs w:val="20"/>
        </w:rPr>
        <w:t xml:space="preserve"> like below, </w:t>
      </w:r>
      <w:r>
        <w:rPr>
          <w:rFonts w:hint="eastAsia" w:ascii="Verdana" w:hAnsi="Verdana" w:eastAsia="宋体" w:cs="Verdana"/>
          <w:i/>
          <w:sz w:val="20"/>
          <w:szCs w:val="20"/>
        </w:rPr>
        <w:t>do</w:t>
      </w:r>
      <w:r>
        <w:rPr>
          <w:rFonts w:hint="eastAsia" w:ascii="Verdana" w:hAnsi="Verdana" w:cs="Verdana"/>
          <w:i/>
          <w:sz w:val="20"/>
          <w:szCs w:val="20"/>
        </w:rPr>
        <w:t xml:space="preserve"> not checke</w:t>
      </w:r>
      <w:r>
        <w:rPr>
          <w:rFonts w:hint="eastAsia" w:ascii="Verdana" w:hAnsi="Verdana" w:eastAsia="宋体" w:cs="Verdana"/>
          <w:i/>
          <w:sz w:val="20"/>
          <w:szCs w:val="20"/>
        </w:rPr>
        <w:t xml:space="preserve"> the second checkbox</w:t>
      </w:r>
      <w:r>
        <w:rPr>
          <w:rFonts w:ascii="Verdana" w:hAnsi="Verdana" w:cs="Verdana"/>
          <w:i/>
          <w:sz w:val="20"/>
          <w:szCs w:val="20"/>
        </w:rPr>
        <w:t>“”</w:t>
      </w:r>
    </w:p>
    <w:p>
      <w:pPr>
        <w:rPr>
          <w:rFonts w:ascii="Verdana" w:hAnsi="Verdana" w:cs="Verdana"/>
          <w:b/>
          <w:sz w:val="20"/>
          <w:szCs w:val="20"/>
        </w:rPr>
      </w:pPr>
    </w:p>
    <w:p>
      <w:pPr>
        <w:rPr>
          <w:rFonts w:ascii="Verdana" w:hAnsi="Verdana" w:cs="Verdana"/>
          <w:b/>
          <w:sz w:val="20"/>
          <w:szCs w:val="20"/>
        </w:rPr>
      </w:pPr>
      <w:r>
        <w:rPr>
          <w:rFonts w:hint="eastAsia" w:ascii="Verdana" w:hAnsi="Verdana" w:eastAsia="宋体" w:cs="Verdana"/>
          <w:b/>
          <w:kern w:val="2"/>
          <w:sz w:val="20"/>
          <w:szCs w:val="20"/>
          <w:lang w:val="en-US" w:eastAsia="zh-CN" w:bidi="ar-SA"/>
        </w:rPr>
        <w:pict>
          <v:shape id="图片 254" o:spid="_x0000_s1072" type="#_x0000_t75" style="height:135.9pt;width:415.3pt;rotation:0f;" o:ole="f" fillcolor="#FFFFFF" filled="f" o:preferrelative="t" stroked="f" coordorigin="0,0" coordsize="21600,21600">
            <v:fill on="f" color2="#FFFFFF" focus="0%"/>
            <v:imagedata gain="65536f" blacklevel="0f" gamma="0" o:title="" r:id="rId56"/>
            <o:lock v:ext="edit" position="f" selection="f" grouping="f" rotation="f" cropping="f" text="f" aspectratio="t"/>
            <w10:wrap type="none"/>
            <w10:anchorlock/>
          </v:shape>
        </w:pict>
      </w:r>
    </w:p>
    <w:p>
      <w:pPr>
        <w:rPr>
          <w:rFonts w:ascii="Verdana" w:hAnsi="Verdana" w:cs="Verdana"/>
          <w:b/>
          <w:sz w:val="20"/>
          <w:szCs w:val="20"/>
        </w:rPr>
      </w:pPr>
    </w:p>
    <w:p>
      <w:pPr>
        <w:rPr>
          <w:rFonts w:ascii="Verdana" w:hAnsi="Verdana" w:cs="Verdana"/>
          <w:b/>
          <w:sz w:val="20"/>
          <w:szCs w:val="20"/>
        </w:rPr>
      </w:pPr>
    </w:p>
    <w:p>
      <w:pPr>
        <w:ind w:left="842"/>
        <w:rPr>
          <w:rFonts w:ascii="Verdana" w:hAnsi="Verdana" w:cs="Verdana"/>
          <w:b/>
          <w:sz w:val="20"/>
          <w:szCs w:val="20"/>
        </w:rPr>
      </w:pPr>
      <w:r>
        <w:rPr>
          <w:rFonts w:hint="eastAsia" w:ascii="Verdana" w:hAnsi="Verdana" w:cs="Verdana"/>
          <w:b/>
          <w:sz w:val="20"/>
          <w:szCs w:val="20"/>
        </w:rPr>
        <w:t xml:space="preserve">Response time of a Function= </w:t>
      </w:r>
      <w:r>
        <w:rPr>
          <w:rFonts w:hint="eastAsia" w:ascii="Verdana" w:hAnsi="Verdana" w:cs="Verdana"/>
          <w:i/>
          <w:sz w:val="20"/>
          <w:szCs w:val="20"/>
        </w:rPr>
        <w:t>T1+T2+T3</w:t>
      </w:r>
    </w:p>
    <w:p>
      <w:pPr>
        <w:rPr>
          <w:sz w:val="15"/>
          <w:szCs w:val="15"/>
        </w:rPr>
      </w:pPr>
      <w:r>
        <w:rPr>
          <w:rFonts w:ascii="Times New Roman" w:hAnsi="Times New Roman" w:eastAsia="宋体" w:cs="Times New Roman"/>
          <w:color w:val="000000"/>
          <w:kern w:val="2"/>
          <w:sz w:val="23"/>
          <w:szCs w:val="22"/>
          <w:lang w:val="en-US" w:eastAsia="zh-CN" w:bidi="ar-SA"/>
        </w:rPr>
        <w:pict>
          <v:shape id="图片 82" o:spid="_x0000_s1073" type="#_x0000_t75" style="height:57.1pt;width:415.2pt;rotation:0f;" o:ole="f" fillcolor="#FFFFFF" filled="f" o:preferrelative="t" stroked="f" coordorigin="0,0" coordsize="21600,21600">
            <v:fill on="f" color2="#FFFFFF" focus="0%"/>
            <v:imagedata gain="65536f" blacklevel="0f" gamma="0" o:title="" r:id="rId57"/>
            <o:lock v:ext="edit" position="f" selection="f" grouping="f" rotation="f" cropping="f" text="f" aspectratio="t"/>
            <w10:wrap type="none"/>
            <w10:anchorlock/>
          </v:shape>
        </w:pict>
      </w:r>
    </w:p>
    <w:p>
      <w:pPr>
        <w:rPr>
          <w:sz w:val="15"/>
          <w:szCs w:val="15"/>
        </w:rPr>
      </w:pPr>
    </w:p>
    <w:p>
      <w:pPr>
        <w:rPr>
          <w:sz w:val="15"/>
          <w:szCs w:val="15"/>
        </w:rPr>
      </w:pPr>
    </w:p>
    <w:p>
      <w:pPr>
        <w:ind w:firstLine="690" w:firstLineChars="300"/>
        <w:rPr>
          <w:sz w:val="15"/>
          <w:szCs w:val="15"/>
        </w:rPr>
      </w:pPr>
      <w:r>
        <w:rPr>
          <w:color w:val="000000"/>
        </w:rPr>
        <w:t>Notice:(</w:t>
      </w:r>
    </w:p>
    <w:p>
      <w:pPr>
        <w:pStyle w:val="40"/>
        <w:numPr>
          <w:ilvl w:val="0"/>
          <w:numId w:val="13"/>
        </w:numPr>
        <w:ind w:firstLineChars="0"/>
        <w:rPr>
          <w:color w:val="000000"/>
        </w:rPr>
      </w:pPr>
      <w:bookmarkStart w:id="132" w:name="OLE_LINK11"/>
      <w:bookmarkStart w:id="133" w:name="OLE_LINK12"/>
      <w:r>
        <w:rPr>
          <w:color w:val="000000"/>
        </w:rPr>
        <w:t>Label - The label of the sample. If "Include group name in label?" is selected, then the name of the thread group is added as a prefix. This allows identical labels from different thread groups to be collated separately if required.</w:t>
      </w:r>
    </w:p>
    <w:p>
      <w:pPr>
        <w:pStyle w:val="40"/>
        <w:numPr>
          <w:ilvl w:val="0"/>
          <w:numId w:val="13"/>
        </w:numPr>
        <w:ind w:firstLineChars="0"/>
        <w:rPr>
          <w:color w:val="000000"/>
        </w:rPr>
      </w:pPr>
      <w:r>
        <w:rPr>
          <w:color w:val="000000"/>
        </w:rPr>
        <w:t># Samples - The number of samples with the same label</w:t>
      </w:r>
    </w:p>
    <w:p>
      <w:pPr>
        <w:pStyle w:val="40"/>
        <w:numPr>
          <w:ilvl w:val="0"/>
          <w:numId w:val="13"/>
        </w:numPr>
        <w:ind w:firstLineChars="0"/>
        <w:rPr>
          <w:color w:val="000000"/>
        </w:rPr>
      </w:pPr>
      <w:r>
        <w:rPr>
          <w:color w:val="000000"/>
        </w:rPr>
        <w:t>Average - The average time of a set of results</w:t>
      </w:r>
    </w:p>
    <w:p>
      <w:pPr>
        <w:pStyle w:val="40"/>
        <w:numPr>
          <w:ilvl w:val="0"/>
          <w:numId w:val="13"/>
        </w:numPr>
        <w:ind w:firstLineChars="0"/>
        <w:rPr>
          <w:color w:val="000000"/>
        </w:rPr>
      </w:pPr>
      <w:r>
        <w:rPr>
          <w:color w:val="000000"/>
        </w:rPr>
        <w:t>Median - The median is the time in the middle of a set of results. 50% of the samples took no more than this time; the remainder took at least as long.</w:t>
      </w:r>
    </w:p>
    <w:p>
      <w:pPr>
        <w:pStyle w:val="40"/>
        <w:numPr>
          <w:ilvl w:val="0"/>
          <w:numId w:val="13"/>
        </w:numPr>
        <w:ind w:firstLineChars="0"/>
        <w:rPr>
          <w:color w:val="000000"/>
        </w:rPr>
      </w:pPr>
      <w:r>
        <w:rPr>
          <w:color w:val="000000"/>
        </w:rPr>
        <w:t>90% Line - 90% of the samples took no more than this time. The remaining samples at least as long as this. (90 th percentile )</w:t>
      </w:r>
    </w:p>
    <w:p>
      <w:pPr>
        <w:pStyle w:val="40"/>
        <w:numPr>
          <w:ilvl w:val="0"/>
          <w:numId w:val="13"/>
        </w:numPr>
        <w:ind w:firstLineChars="0"/>
        <w:rPr>
          <w:color w:val="000000"/>
        </w:rPr>
      </w:pPr>
      <w:r>
        <w:rPr>
          <w:color w:val="000000"/>
        </w:rPr>
        <w:t>Min - The shortest time for the samples with the same label</w:t>
      </w:r>
    </w:p>
    <w:p>
      <w:pPr>
        <w:pStyle w:val="40"/>
        <w:numPr>
          <w:ilvl w:val="0"/>
          <w:numId w:val="13"/>
        </w:numPr>
        <w:ind w:firstLineChars="0"/>
        <w:rPr>
          <w:color w:val="000000"/>
        </w:rPr>
      </w:pPr>
      <w:r>
        <w:rPr>
          <w:color w:val="000000"/>
        </w:rPr>
        <w:t>Max - The longest time for the samples with the same label</w:t>
      </w:r>
    </w:p>
    <w:p>
      <w:pPr>
        <w:pStyle w:val="40"/>
        <w:numPr>
          <w:ilvl w:val="0"/>
          <w:numId w:val="13"/>
        </w:numPr>
        <w:ind w:firstLineChars="0"/>
        <w:rPr>
          <w:color w:val="000000"/>
        </w:rPr>
      </w:pPr>
      <w:r>
        <w:rPr>
          <w:color w:val="000000"/>
        </w:rPr>
        <w:t>Error % - Percent of requests with errors</w:t>
      </w:r>
    </w:p>
    <w:p>
      <w:pPr>
        <w:pStyle w:val="40"/>
        <w:numPr>
          <w:ilvl w:val="0"/>
          <w:numId w:val="13"/>
        </w:numPr>
        <w:ind w:firstLineChars="0"/>
        <w:rPr>
          <w:color w:val="000000"/>
        </w:rPr>
      </w:pPr>
      <w:bookmarkStart w:id="134" w:name="OLE_LINK13"/>
      <w:bookmarkStart w:id="135" w:name="OLE_LINK14"/>
      <w:r>
        <w:rPr>
          <w:color w:val="000000"/>
        </w:rPr>
        <w:t xml:space="preserve">Throughput - </w:t>
      </w:r>
      <w:bookmarkEnd w:id="134"/>
      <w:bookmarkEnd w:id="135"/>
      <w:r>
        <w:rPr>
          <w:color w:val="000000"/>
        </w:rPr>
        <w:t>calculated as requests/unit of time.</w:t>
      </w:r>
      <w:r>
        <w:t xml:space="preserve"> </w:t>
      </w:r>
      <w:r>
        <w:rPr>
          <w:color w:val="000000"/>
        </w:rPr>
        <w:t>The time is calculated from the start of the first sample to the end of the last sample. This includes any intervals between samples,</w:t>
      </w:r>
      <w:r>
        <w:t xml:space="preserve"> </w:t>
      </w:r>
      <w:r>
        <w:rPr>
          <w:color w:val="000000"/>
        </w:rPr>
        <w:t>as it is supposed to represent the load on the server.</w:t>
      </w:r>
      <w:r>
        <w:t xml:space="preserve"> </w:t>
      </w:r>
      <w:r>
        <w:rPr>
          <w:color w:val="000000"/>
        </w:rPr>
        <w:t>The formula is: Throughput = (number of requests) / (total time).</w:t>
      </w:r>
    </w:p>
    <w:p>
      <w:pPr>
        <w:pStyle w:val="40"/>
        <w:numPr>
          <w:ilvl w:val="0"/>
          <w:numId w:val="13"/>
        </w:numPr>
        <w:ind w:firstLineChars="0"/>
        <w:rPr>
          <w:color w:val="000000"/>
        </w:rPr>
      </w:pPr>
      <w:r>
        <w:rPr>
          <w:color w:val="000000"/>
        </w:rPr>
        <w:t>Kb/sec - The throughput measured in Kilobytes per second)</w:t>
      </w:r>
    </w:p>
    <w:p>
      <w:pPr>
        <w:pStyle w:val="40"/>
        <w:ind w:left="842" w:firstLine="0" w:firstLineChars="0"/>
        <w:rPr>
          <w:color w:val="000000"/>
        </w:rPr>
      </w:pPr>
    </w:p>
    <w:p>
      <w:pPr>
        <w:pStyle w:val="4"/>
        <w:rPr>
          <w:bCs/>
        </w:rPr>
      </w:pPr>
      <w:bookmarkStart w:id="136" w:name="_JMeter-Plugin_results"/>
      <w:bookmarkEnd w:id="136"/>
      <w:bookmarkStart w:id="137" w:name="_Toc382828123"/>
      <w:bookmarkStart w:id="138" w:name="_Toc393794582"/>
      <w:r>
        <w:t>JMeter</w:t>
      </w:r>
      <w:r>
        <w:rPr>
          <w:rFonts w:hint="eastAsia"/>
          <w:bCs/>
        </w:rPr>
        <w:t xml:space="preserve"> Plugin Results</w:t>
      </w:r>
      <w:bookmarkEnd w:id="137"/>
      <w:bookmarkEnd w:id="138"/>
    </w:p>
    <w:p>
      <w:pPr>
        <w:pStyle w:val="40"/>
        <w:ind w:left="842" w:firstLine="0" w:firstLineChars="0"/>
        <w:rPr>
          <w:color w:val="000000"/>
        </w:rPr>
      </w:pPr>
    </w:p>
    <w:bookmarkEnd w:id="132"/>
    <w:bookmarkEnd w:id="133"/>
    <w:p>
      <w:pPr>
        <w:pStyle w:val="5"/>
        <w:rPr>
          <w:rStyle w:val="67"/>
          <w:rFonts w:ascii="Times New Roman" w:hAnsi="Times New Roman"/>
          <w:b w:val="0"/>
          <w:bCs w:val="0"/>
          <w:kern w:val="0"/>
          <w:sz w:val="22"/>
          <w:szCs w:val="21"/>
        </w:rPr>
      </w:pPr>
      <w:bookmarkStart w:id="139" w:name="_Toc382828124"/>
      <w:bookmarkStart w:id="140" w:name="_Toc393794583"/>
      <w:r>
        <w:rPr>
          <w:rStyle w:val="67"/>
          <w:rFonts w:ascii="Times New Roman" w:hAnsi="Times New Roman"/>
          <w:b w:val="0"/>
          <w:bCs w:val="0"/>
          <w:kern w:val="0"/>
          <w:sz w:val="22"/>
          <w:szCs w:val="21"/>
        </w:rPr>
        <w:t>Active Threads Over Time Listener</w:t>
      </w:r>
      <w:bookmarkEnd w:id="139"/>
      <w:bookmarkEnd w:id="140"/>
    </w:p>
    <w:p>
      <w:r>
        <w:t>Active Threads Over Time is a simple listener showing how many active threads are there in each thread group during test run. The plugin produces graph like shown below:</w:t>
      </w:r>
    </w:p>
    <w:p>
      <w:r>
        <w:rPr>
          <w:rFonts w:ascii="Times New Roman" w:hAnsi="Times New Roman" w:eastAsia="宋体" w:cs="Times New Roman"/>
          <w:kern w:val="2"/>
          <w:sz w:val="23"/>
          <w:szCs w:val="22"/>
          <w:lang w:val="en-US" w:eastAsia="zh-CN" w:bidi="ar-SA"/>
        </w:rPr>
        <w:pict>
          <v:shape id="图片 58" o:spid="_x0000_s1074" type="#_x0000_t75" style="height:218.9pt;width:445.45pt;rotation:0f;" o:ole="f" fillcolor="#FFFFFF" filled="f" o:preferrelative="t" stroked="f" coordorigin="0,0" coordsize="21600,21600">
            <v:fill on="f" color2="#FFFFFF" focus="0%"/>
            <v:imagedata gain="65536f" blacklevel="0f" gamma="0" o:title="" r:id="rId58"/>
            <o:lock v:ext="edit" position="f" selection="f" grouping="f" rotation="f" cropping="f" text="f" aspectratio="t"/>
            <w10:wrap type="none"/>
            <w10:anchorlock/>
          </v:shape>
        </w:pict>
      </w:r>
    </w:p>
    <w:p>
      <w:pPr>
        <w:pStyle w:val="5"/>
        <w:rPr>
          <w:rStyle w:val="67"/>
          <w:rFonts w:ascii="Times New Roman" w:hAnsi="Times New Roman"/>
          <w:b w:val="0"/>
          <w:bCs w:val="0"/>
          <w:kern w:val="0"/>
          <w:sz w:val="22"/>
          <w:szCs w:val="21"/>
        </w:rPr>
      </w:pPr>
      <w:bookmarkStart w:id="141" w:name="_Response_Times_vs"/>
      <w:bookmarkEnd w:id="141"/>
      <w:bookmarkStart w:id="142" w:name="_Toc382828125"/>
      <w:bookmarkStart w:id="143" w:name="_Toc393794584"/>
      <w:r>
        <w:rPr>
          <w:rStyle w:val="67"/>
          <w:rFonts w:ascii="Times New Roman" w:hAnsi="Times New Roman"/>
          <w:b w:val="0"/>
          <w:bCs w:val="0"/>
          <w:kern w:val="0"/>
          <w:sz w:val="22"/>
          <w:szCs w:val="21"/>
        </w:rPr>
        <w:t>Response Times vs Threads</w:t>
      </w:r>
      <w:bookmarkEnd w:id="142"/>
      <w:bookmarkEnd w:id="143"/>
    </w:p>
    <w:p>
      <w:r>
        <w:t>This graph shows how Response Time changes with amount of parallel threads. Naturally, server takes longer to respond when a lot of users requests it simultaneously. This graph visualizes such dependencies.</w:t>
      </w:r>
    </w:p>
    <w:p>
      <w:r>
        <w:rPr>
          <w:rFonts w:hint="eastAsia"/>
        </w:rPr>
        <w:t xml:space="preserve">Overall </w:t>
      </w:r>
    </w:p>
    <w:p>
      <w:pPr>
        <w:ind w:firstLine="420"/>
      </w:pPr>
      <w:r>
        <w:rPr>
          <w:rFonts w:ascii="Times New Roman" w:hAnsi="Times New Roman" w:eastAsia="宋体" w:cs="Times New Roman"/>
          <w:kern w:val="2"/>
          <w:sz w:val="23"/>
          <w:szCs w:val="22"/>
          <w:lang w:val="en-US" w:eastAsia="zh-CN" w:bidi="ar-SA"/>
        </w:rPr>
        <w:pict>
          <v:shape id="图片 1" o:spid="_x0000_s1075" type="#_x0000_t75" style="height:262.8pt;width:415.3pt;rotation:0f;" o:ole="f" fillcolor="#FFFFFF" filled="f" o:preferrelative="t" stroked="f" coordorigin="0,0" coordsize="21600,21600">
            <v:fill on="f" color2="#FFFFFF" focus="0%"/>
            <v:imagedata gain="65536f" blacklevel="0f" gamma="0" o:title="" r:id="rId59"/>
            <o:lock v:ext="edit" position="f" selection="f" grouping="f" rotation="f" cropping="f" text="f" aspectratio="t"/>
            <w10:wrap type="none"/>
            <w10:anchorlock/>
          </v:shape>
        </w:pict>
      </w:r>
    </w:p>
    <w:p/>
    <w:p>
      <w:pPr>
        <w:ind w:left="420" w:firstLine="420"/>
      </w:pPr>
      <w:r>
        <w:rPr>
          <w:rFonts w:hint="eastAsia"/>
        </w:rPr>
        <w:t>Detail:</w:t>
      </w:r>
    </w:p>
    <w:p>
      <w:pPr>
        <w:ind w:firstLine="420"/>
      </w:pPr>
      <w:r>
        <w:rPr>
          <w:rFonts w:ascii="Times New Roman" w:hAnsi="Times New Roman" w:eastAsia="宋体" w:cs="Times New Roman"/>
          <w:kern w:val="2"/>
          <w:sz w:val="23"/>
          <w:szCs w:val="22"/>
          <w:lang w:val="en-US" w:eastAsia="zh-CN" w:bidi="ar-SA"/>
        </w:rPr>
        <w:pict>
          <v:shape id="图片 2" o:spid="_x0000_s1076" type="#_x0000_t75" style="height:265.9pt;width:415.3pt;rotation:0f;" o:ole="f" fillcolor="#FFFFFF" filled="f" o:preferrelative="t" stroked="f" coordorigin="0,0" coordsize="21600,21600">
            <v:fill on="f" color2="#FFFFFF" focus="0%"/>
            <v:imagedata gain="65536f" blacklevel="0f" gamma="0" o:title="" r:id="rId60"/>
            <o:lock v:ext="edit" position="f" selection="f" grouping="f" rotation="f" cropping="f" text="f" aspectratio="t"/>
            <w10:wrap type="none"/>
            <w10:anchorlock/>
          </v:shape>
        </w:pict>
      </w:r>
    </w:p>
    <w:p>
      <w:pPr>
        <w:pStyle w:val="5"/>
        <w:rPr>
          <w:rStyle w:val="67"/>
          <w:rFonts w:ascii="Times New Roman" w:hAnsi="Times New Roman"/>
          <w:b w:val="0"/>
          <w:bCs w:val="0"/>
          <w:kern w:val="0"/>
          <w:sz w:val="22"/>
          <w:szCs w:val="21"/>
        </w:rPr>
      </w:pPr>
      <w:bookmarkStart w:id="144" w:name="_Toc382828126"/>
      <w:bookmarkStart w:id="145" w:name="_Toc393794585"/>
      <w:r>
        <w:rPr>
          <w:rStyle w:val="67"/>
          <w:rFonts w:hint="eastAsia" w:ascii="Times New Roman" w:hAnsi="Times New Roman"/>
          <w:b w:val="0"/>
          <w:bCs w:val="0"/>
          <w:kern w:val="0"/>
          <w:sz w:val="22"/>
          <w:szCs w:val="21"/>
        </w:rPr>
        <w:t xml:space="preserve">Graph </w:t>
      </w:r>
      <w:r>
        <w:rPr>
          <w:rStyle w:val="67"/>
          <w:rFonts w:ascii="Times New Roman" w:hAnsi="Times New Roman"/>
          <w:b w:val="0"/>
          <w:bCs w:val="0"/>
          <w:kern w:val="0"/>
          <w:sz w:val="22"/>
          <w:szCs w:val="21"/>
        </w:rPr>
        <w:t>Response Times vs Threads</w:t>
      </w:r>
      <w:bookmarkEnd w:id="144"/>
      <w:bookmarkEnd w:id="145"/>
      <w:r>
        <w:rPr>
          <w:rStyle w:val="67"/>
          <w:rFonts w:hint="eastAsia" w:ascii="Times New Roman" w:hAnsi="Times New Roman"/>
          <w:b w:val="0"/>
          <w:bCs w:val="0"/>
          <w:kern w:val="0"/>
          <w:sz w:val="22"/>
          <w:szCs w:val="21"/>
        </w:rPr>
        <w:t xml:space="preserve"> </w:t>
      </w:r>
    </w:p>
    <w:p>
      <w:pPr>
        <w:rPr>
          <w:rStyle w:val="67"/>
          <w:rFonts w:ascii="Times New Roman" w:hAnsi="Times New Roman"/>
          <w:kern w:val="0"/>
          <w:sz w:val="28"/>
          <w:szCs w:val="21"/>
        </w:rPr>
      </w:pPr>
    </w:p>
    <w:p>
      <w:pPr>
        <w:pStyle w:val="5"/>
        <w:rPr>
          <w:rStyle w:val="67"/>
          <w:rFonts w:ascii="Times New Roman" w:hAnsi="Times New Roman"/>
          <w:b w:val="0"/>
          <w:bCs w:val="0"/>
          <w:kern w:val="0"/>
          <w:sz w:val="22"/>
          <w:szCs w:val="21"/>
        </w:rPr>
      </w:pPr>
      <w:bookmarkStart w:id="146" w:name="_Toc382828127"/>
      <w:bookmarkStart w:id="147" w:name="_Toc393794586"/>
      <w:r>
        <w:rPr>
          <w:rStyle w:val="67"/>
          <w:rFonts w:ascii="Times New Roman" w:hAnsi="Times New Roman"/>
          <w:b w:val="0"/>
          <w:bCs w:val="0"/>
          <w:kern w:val="0"/>
          <w:sz w:val="22"/>
          <w:szCs w:val="21"/>
        </w:rPr>
        <w:t>Transaction Throughput vs Threads</w:t>
      </w:r>
      <w:bookmarkEnd w:id="146"/>
      <w:bookmarkEnd w:id="147"/>
    </w:p>
    <w:p>
      <w:pPr>
        <w:jc w:val="center"/>
      </w:pPr>
    </w:p>
    <w:p/>
    <w:p>
      <w:pPr>
        <w:pStyle w:val="5"/>
        <w:rPr>
          <w:rStyle w:val="67"/>
          <w:rFonts w:ascii="Times New Roman" w:hAnsi="Times New Roman"/>
          <w:b w:val="0"/>
          <w:bCs w:val="0"/>
          <w:kern w:val="0"/>
          <w:sz w:val="22"/>
          <w:szCs w:val="21"/>
        </w:rPr>
      </w:pPr>
      <w:bookmarkStart w:id="148" w:name="_Response_Times_Distribution"/>
      <w:bookmarkEnd w:id="148"/>
      <w:bookmarkStart w:id="149" w:name="_Toc382828128"/>
      <w:bookmarkStart w:id="150" w:name="_Toc393794587"/>
      <w:r>
        <w:rPr>
          <w:rStyle w:val="67"/>
          <w:rFonts w:ascii="Times New Roman" w:hAnsi="Times New Roman"/>
          <w:b w:val="0"/>
          <w:bCs w:val="0"/>
          <w:kern w:val="0"/>
          <w:sz w:val="22"/>
          <w:szCs w:val="21"/>
        </w:rPr>
        <w:t>Response Times Distribution</w:t>
      </w:r>
      <w:bookmarkEnd w:id="149"/>
      <w:bookmarkEnd w:id="150"/>
    </w:p>
    <w:p>
      <w:r>
        <w:t>This graph will display the response time distribution of the test. The X axis shows the response times grouped by interval, and the Y axis the number of samples which are contained in each interval.</w:t>
      </w:r>
    </w:p>
    <w:p>
      <w:pPr>
        <w:ind w:left="12" w:firstLine="420"/>
      </w:pPr>
      <w:r>
        <w:rPr>
          <w:rFonts w:ascii="Times New Roman" w:hAnsi="Times New Roman" w:eastAsia="宋体" w:cs="Times New Roman"/>
          <w:kern w:val="2"/>
          <w:sz w:val="23"/>
          <w:szCs w:val="22"/>
          <w:lang w:val="en-US" w:eastAsia="zh-CN" w:bidi="ar-SA"/>
        </w:rPr>
        <w:pict>
          <v:shape id="图片 61" o:spid="_x0000_s1077" type="#_x0000_t75" style="height:337.45pt;width:415.2pt;rotation:0f;" o:ole="f" fillcolor="#FFFFFF" filled="f" o:preferrelative="t" stroked="f" coordorigin="0,0" coordsize="21600,21600">
            <v:fill on="f" color2="#FFFFFF" focus="0%"/>
            <v:imagedata gain="65536f" blacklevel="0f" gamma="0" o:title="" r:id="rId61"/>
            <o:lock v:ext="edit" position="f" selection="f" grouping="f" rotation="f" cropping="f" text="f" aspectratio="t"/>
            <w10:wrap type="none"/>
            <w10:anchorlock/>
          </v:shape>
        </w:pict>
      </w:r>
    </w:p>
    <w:p>
      <w:pPr>
        <w:ind w:firstLine="0"/>
      </w:pPr>
    </w:p>
    <w:p>
      <w:pPr>
        <w:pStyle w:val="5"/>
        <w:rPr>
          <w:rStyle w:val="67"/>
          <w:rFonts w:ascii="Times New Roman" w:hAnsi="Times New Roman"/>
          <w:b w:val="0"/>
          <w:bCs w:val="0"/>
          <w:kern w:val="0"/>
          <w:sz w:val="22"/>
          <w:szCs w:val="21"/>
        </w:rPr>
      </w:pPr>
      <w:bookmarkStart w:id="151" w:name="_Response_Times_Over"/>
      <w:bookmarkEnd w:id="151"/>
      <w:bookmarkStart w:id="152" w:name="_Toc382828129"/>
      <w:bookmarkStart w:id="153" w:name="_Toc393794588"/>
      <w:r>
        <w:rPr>
          <w:rStyle w:val="67"/>
          <w:rFonts w:ascii="Times New Roman" w:hAnsi="Times New Roman"/>
          <w:b w:val="0"/>
          <w:bCs w:val="0"/>
          <w:kern w:val="0"/>
          <w:sz w:val="22"/>
          <w:szCs w:val="21"/>
        </w:rPr>
        <w:t xml:space="preserve">Response Times </w:t>
      </w:r>
      <w:r>
        <w:rPr>
          <w:rStyle w:val="67"/>
          <w:rFonts w:hint="eastAsia" w:ascii="Times New Roman" w:hAnsi="Times New Roman"/>
          <w:b w:val="0"/>
          <w:bCs w:val="0"/>
          <w:kern w:val="0"/>
          <w:sz w:val="22"/>
          <w:szCs w:val="21"/>
        </w:rPr>
        <w:t>Over Time</w:t>
      </w:r>
      <w:bookmarkEnd w:id="152"/>
      <w:bookmarkEnd w:id="153"/>
    </w:p>
    <w:p>
      <w:pPr>
        <w:ind w:left="12" w:firstLine="420"/>
      </w:pPr>
    </w:p>
    <w:p>
      <w:pPr>
        <w:ind w:left="12" w:firstLine="420"/>
      </w:pPr>
      <w:r>
        <w:rPr>
          <w:rFonts w:ascii="Times New Roman" w:hAnsi="Times New Roman" w:eastAsia="宋体" w:cs="Times New Roman"/>
          <w:kern w:val="2"/>
          <w:sz w:val="23"/>
          <w:szCs w:val="22"/>
          <w:lang w:val="en-US" w:eastAsia="zh-CN" w:bidi="ar-SA"/>
        </w:rPr>
        <w:pict>
          <v:shape id="图片 7" o:spid="_x0000_s1078" type="#_x0000_t75" style="height:246.65pt;width:415.3pt;rotation:0f;" o:ole="f" fillcolor="#FFFFFF" filled="f" o:preferrelative="t" stroked="f" coordorigin="0,0" coordsize="21600,21600">
            <v:fill on="f" color2="#FFFFFF" focus="0%"/>
            <v:imagedata gain="65536f" blacklevel="0f" gamma="0" o:title="" r:id="rId62"/>
            <o:lock v:ext="edit" position="f" selection="f" grouping="f" rotation="f" cropping="f" text="f" aspectratio="t"/>
            <w10:wrap type="none"/>
            <w10:anchorlock/>
          </v:shape>
        </w:pict>
      </w:r>
    </w:p>
    <w:p>
      <w:pPr>
        <w:ind w:left="12" w:firstLine="420"/>
      </w:pPr>
      <w:r>
        <w:rPr>
          <w:rFonts w:hint="eastAsia"/>
        </w:rPr>
        <w:t xml:space="preserve">Response </w:t>
      </w:r>
      <w:r>
        <w:t>time decreased and then stays</w:t>
      </w:r>
      <w:r>
        <w:rPr>
          <w:rFonts w:hint="eastAsia"/>
        </w:rPr>
        <w:t xml:space="preserve"> stable.</w:t>
      </w:r>
    </w:p>
    <w:p>
      <w:pPr>
        <w:ind w:left="12" w:firstLine="420"/>
      </w:pPr>
    </w:p>
    <w:p>
      <w:pPr>
        <w:ind w:left="12" w:firstLine="420"/>
      </w:pPr>
      <w:r>
        <w:rPr>
          <w:rFonts w:ascii="Times New Roman" w:hAnsi="Times New Roman" w:eastAsia="宋体" w:cs="Times New Roman"/>
          <w:kern w:val="2"/>
          <w:sz w:val="23"/>
          <w:szCs w:val="22"/>
          <w:lang w:val="en-US" w:eastAsia="zh-CN" w:bidi="ar-SA"/>
        </w:rPr>
        <w:pict>
          <v:shape id="图片 4" o:spid="_x0000_s1079" type="#_x0000_t75" style="height:279.5pt;width:415.3pt;rotation:0f;" o:ole="f" fillcolor="#FFFFFF" filled="f" o:preferrelative="t" stroked="f" coordorigin="0,0" coordsize="21600,21600">
            <v:fill on="f" color2="#FFFFFF" focus="0%"/>
            <v:imagedata gain="65536f" blacklevel="0f" gamma="0" o:title="" r:id="rId63"/>
            <o:lock v:ext="edit" position="f" selection="f" grouping="f" rotation="f" cropping="f" text="f" aspectratio="t"/>
            <w10:wrap type="none"/>
            <w10:anchorlock/>
          </v:shape>
        </w:pict>
      </w:r>
    </w:p>
    <w:p>
      <w:pPr>
        <w:ind w:left="12" w:firstLine="420"/>
      </w:pPr>
      <w:r>
        <w:t>R</w:t>
      </w:r>
      <w:r>
        <w:rPr>
          <w:rFonts w:hint="eastAsia"/>
        </w:rPr>
        <w:t xml:space="preserve">esponse </w:t>
      </w:r>
      <w:r>
        <w:t>time keeps</w:t>
      </w:r>
      <w:r>
        <w:rPr>
          <w:rFonts w:hint="eastAsia"/>
        </w:rPr>
        <w:t xml:space="preserve"> growing.</w:t>
      </w:r>
    </w:p>
    <w:p>
      <w:pPr>
        <w:pStyle w:val="5"/>
        <w:rPr>
          <w:rStyle w:val="67"/>
          <w:rFonts w:ascii="Times New Roman" w:hAnsi="Times New Roman"/>
          <w:b w:val="0"/>
          <w:bCs w:val="0"/>
          <w:kern w:val="0"/>
          <w:sz w:val="22"/>
          <w:szCs w:val="21"/>
        </w:rPr>
      </w:pPr>
      <w:bookmarkStart w:id="154" w:name="_Transactions_Per_second"/>
      <w:bookmarkEnd w:id="154"/>
      <w:bookmarkStart w:id="155" w:name="_Toc382828130"/>
      <w:bookmarkStart w:id="156" w:name="_Toc393794589"/>
      <w:r>
        <w:rPr>
          <w:rStyle w:val="67"/>
          <w:rFonts w:hint="eastAsia" w:ascii="Times New Roman" w:hAnsi="Times New Roman"/>
          <w:b w:val="0"/>
          <w:bCs w:val="0"/>
          <w:kern w:val="0"/>
          <w:sz w:val="22"/>
          <w:szCs w:val="21"/>
        </w:rPr>
        <w:t>Transactions Per second</w:t>
      </w:r>
      <w:bookmarkEnd w:id="155"/>
      <w:bookmarkEnd w:id="156"/>
    </w:p>
    <w:p>
      <w:r>
        <w:rPr>
          <w:rFonts w:hint="eastAsia" w:ascii="Times New Roman" w:hAnsi="Times New Roman" w:eastAsia="宋体" w:cs="Times New Roman"/>
          <w:kern w:val="2"/>
          <w:sz w:val="23"/>
          <w:szCs w:val="22"/>
          <w:lang w:val="en-US" w:eastAsia="zh-CN" w:bidi="ar-SA"/>
        </w:rPr>
        <w:pict>
          <v:shape id="图片 10" o:spid="_x0000_s1080" type="#_x0000_t75" style="height:259.2pt;width:415.3pt;rotation:0f;" o:ole="f" fillcolor="#FFFFFF" filled="f" o:preferrelative="t" stroked="f" coordorigin="0,0" coordsize="21600,21600">
            <v:fill on="f" color2="#FFFFFF" focus="0%"/>
            <v:imagedata gain="65536f" blacklevel="0f" gamma="0" o:title="" r:id="rId64"/>
            <o:lock v:ext="edit" position="f" selection="f" grouping="f" rotation="f" cropping="f" text="f" aspectratio="t"/>
            <w10:wrap type="none"/>
            <w10:anchorlock/>
          </v:shape>
        </w:pict>
      </w:r>
    </w:p>
    <w:p>
      <w:pPr>
        <w:pStyle w:val="5"/>
      </w:pPr>
      <w:bookmarkStart w:id="157" w:name="_PerfMon_Metric_Collector"/>
      <w:bookmarkEnd w:id="157"/>
      <w:r>
        <w:rPr>
          <w:rFonts w:hint="eastAsia"/>
        </w:rPr>
        <w:t xml:space="preserve">PerfMon Metric Collector </w:t>
      </w:r>
    </w:p>
    <w:p>
      <w:pPr>
        <w:ind w:left="180"/>
        <w:rPr>
          <w:rFonts w:eastAsia="宋体"/>
        </w:rPr>
      </w:pPr>
      <w:r>
        <w:t>It</w:t>
      </w:r>
      <w:r>
        <w:rPr>
          <w:rFonts w:hint="eastAsia"/>
        </w:rPr>
        <w:t xml:space="preserve"> is used </w:t>
      </w:r>
      <w:r>
        <w:t>monitor</w:t>
      </w:r>
      <w:r>
        <w:rPr>
          <w:rFonts w:hint="eastAsia"/>
        </w:rPr>
        <w:t xml:space="preserve"> CPU, Memory, Disk, Network (on research, </w:t>
      </w:r>
      <w:r>
        <w:rPr>
          <w:rFonts w:hint="eastAsia" w:eastAsia="宋体"/>
        </w:rPr>
        <w:t xml:space="preserve">it need </w:t>
      </w:r>
      <w:r>
        <w:t xml:space="preserve">port </w:t>
      </w:r>
      <w:r>
        <w:fldChar w:fldCharType="begin"/>
      </w:r>
      <w:r>
        <w:instrText xml:space="preserve">HYPERLINK "javascript:void(0);" </w:instrText>
      </w:r>
      <w:r>
        <w:fldChar w:fldCharType="separate"/>
      </w:r>
      <w:r>
        <w:t>authority</w:t>
      </w:r>
      <w:r>
        <w:fldChar w:fldCharType="end"/>
      </w:r>
      <w:r>
        <w:rPr>
          <w:rFonts w:hint="eastAsia" w:eastAsia="宋体"/>
        </w:rPr>
        <w:t xml:space="preserve"> of ZDEV</w:t>
      </w:r>
      <w:r>
        <w:rPr>
          <w:rFonts w:hint="eastAsia"/>
        </w:rPr>
        <w:t>)</w:t>
      </w:r>
    </w:p>
    <w:p>
      <w:pPr>
        <w:ind w:left="90"/>
      </w:pPr>
    </w:p>
    <w:p>
      <w:r>
        <w:rPr>
          <w:rFonts w:ascii="Times New Roman" w:hAnsi="Times New Roman" w:eastAsia="宋体" w:cs="Times New Roman"/>
          <w:kern w:val="2"/>
          <w:sz w:val="23"/>
          <w:szCs w:val="22"/>
          <w:lang w:val="en-US" w:eastAsia="zh-CN" w:bidi="ar-SA"/>
        </w:rPr>
        <w:pict>
          <v:shape id="图片 12" o:spid="_x0000_s1081" type="#_x0000_t75" style="height:297.6pt;width:414.7pt;rotation:0f;" o:ole="f" fillcolor="#FFFFFF" filled="f" o:preferrelative="t" stroked="f" coordorigin="0,0" coordsize="21600,21600">
            <v:fill on="f" color2="#FFFFFF" focus="0%"/>
            <v:imagedata gain="65536f" blacklevel="0f" gamma="0" o:title="" r:id="rId65"/>
            <o:lock v:ext="edit" position="f" selection="f" grouping="f" rotation="f" cropping="f" text="f" aspectratio="t"/>
            <w10:wrap type="none"/>
            <w10:anchorlock/>
          </v:shape>
        </w:pict>
      </w:r>
    </w:p>
    <w:p>
      <w:pPr>
        <w:ind w:left="12" w:firstLine="420"/>
      </w:pPr>
    </w:p>
    <w:p>
      <w:pPr>
        <w:ind w:left="12" w:firstLine="420"/>
      </w:pPr>
    </w:p>
    <w:p>
      <w:pPr>
        <w:pStyle w:val="40"/>
        <w:keepNext/>
        <w:widowControl/>
        <w:numPr>
          <w:ilvl w:val="0"/>
          <w:numId w:val="12"/>
        </w:numPr>
        <w:spacing w:before="240" w:after="60"/>
        <w:ind w:left="360" w:firstLineChars="0"/>
        <w:jc w:val="left"/>
        <w:outlineLvl w:val="1"/>
        <w:rPr>
          <w:b/>
          <w:bCs/>
          <w:vanish/>
          <w:sz w:val="32"/>
          <w:szCs w:val="32"/>
        </w:rPr>
      </w:pPr>
      <w:bookmarkStart w:id="158" w:name="_Toc382828131"/>
      <w:bookmarkEnd w:id="158"/>
      <w:bookmarkStart w:id="159" w:name="_Toc393794590"/>
      <w:bookmarkEnd w:id="159"/>
    </w:p>
    <w:p>
      <w:pPr>
        <w:pStyle w:val="40"/>
        <w:keepNext/>
        <w:widowControl/>
        <w:numPr>
          <w:ilvl w:val="0"/>
          <w:numId w:val="12"/>
        </w:numPr>
        <w:spacing w:before="240" w:after="60"/>
        <w:ind w:left="360" w:firstLineChars="0"/>
        <w:jc w:val="left"/>
        <w:outlineLvl w:val="1"/>
        <w:rPr>
          <w:b/>
          <w:bCs/>
          <w:vanish/>
          <w:color w:val="FF0000"/>
          <w:sz w:val="32"/>
          <w:szCs w:val="32"/>
        </w:rPr>
      </w:pPr>
      <w:bookmarkStart w:id="160" w:name="_Toc382828132"/>
      <w:bookmarkEnd w:id="160"/>
      <w:bookmarkStart w:id="161" w:name="_Toc393794591"/>
      <w:bookmarkEnd w:id="161"/>
    </w:p>
    <w:p>
      <w:pPr>
        <w:pStyle w:val="2"/>
      </w:pPr>
      <w:bookmarkStart w:id="162" w:name="_Performance_Test"/>
      <w:bookmarkEnd w:id="162"/>
      <w:bookmarkStart w:id="163" w:name="_Performance_Testing_techniques"/>
      <w:bookmarkEnd w:id="163"/>
      <w:bookmarkStart w:id="164" w:name="_Toc382828133"/>
      <w:bookmarkStart w:id="165" w:name="_Toc393794592"/>
      <w:r>
        <w:t>Performance</w:t>
      </w:r>
      <w:r>
        <w:rPr>
          <w:rFonts w:hint="eastAsia"/>
        </w:rPr>
        <w:t xml:space="preserve"> </w:t>
      </w:r>
      <w:bookmarkEnd w:id="164"/>
      <w:r>
        <w:rPr>
          <w:rFonts w:hint="eastAsia"/>
        </w:rPr>
        <w:t>Testing techniques</w:t>
      </w:r>
      <w:bookmarkEnd w:id="165"/>
    </w:p>
    <w:p>
      <w:r>
        <w:t xml:space="preserve">Performance test execution is the activity that occurs </w:t>
      </w:r>
      <w:r>
        <w:rPr>
          <w:rFonts w:hint="eastAsia"/>
        </w:rPr>
        <w:t>after</w:t>
      </w:r>
      <w:r>
        <w:t xml:space="preserve"> developing test scripts. In reality, this activity is significantly more complex than just clicking a button and monitoring machines. Performance testing is a generic term that can refer to many different types of performance-related testing</w:t>
      </w:r>
      <w:r>
        <w:rPr>
          <w:rFonts w:hint="eastAsia"/>
        </w:rPr>
        <w:t>.</w:t>
      </w:r>
      <w:r>
        <w:t xml:space="preserve"> This chapter addresses several common types or categories of performance-related testing</w:t>
      </w:r>
      <w:r>
        <w:rPr>
          <w:rFonts w:hint="eastAsia"/>
        </w:rPr>
        <w:t>: Endurance test, load test and stress test, e</w:t>
      </w:r>
      <w:r>
        <w:t>ach of which addresses a specific problem area and provides its own benefits, risks, and challenges.</w:t>
      </w:r>
    </w:p>
    <w:p>
      <w:pPr>
        <w:pStyle w:val="45"/>
        <w:rPr>
          <w:sz w:val="23"/>
          <w:szCs w:val="23"/>
        </w:rPr>
      </w:pPr>
    </w:p>
    <w:p>
      <w:r>
        <w:rPr>
          <w:rFonts w:hint="eastAsia"/>
        </w:rPr>
        <w:t>Before each test</w:t>
      </w:r>
      <w:r>
        <w:t xml:space="preserve">, </w:t>
      </w:r>
      <w:r>
        <w:rPr>
          <w:rFonts w:hint="eastAsia"/>
        </w:rPr>
        <w:t>you must validate your test environment and test scripts.</w:t>
      </w:r>
    </w:p>
    <w:p>
      <w:pPr>
        <w:pStyle w:val="40"/>
        <w:numPr>
          <w:ilvl w:val="0"/>
          <w:numId w:val="14"/>
        </w:numPr>
        <w:ind w:firstLineChars="0"/>
        <w:rPr>
          <w:b/>
          <w:color w:val="000000"/>
          <w:kern w:val="0"/>
          <w:szCs w:val="23"/>
        </w:rPr>
      </w:pPr>
      <w:r>
        <w:rPr>
          <w:b/>
          <w:color w:val="000000"/>
          <w:kern w:val="0"/>
          <w:szCs w:val="23"/>
        </w:rPr>
        <w:t>Validate</w:t>
      </w:r>
      <w:r>
        <w:rPr>
          <w:rFonts w:hint="eastAsia"/>
          <w:b/>
          <w:color w:val="000000"/>
          <w:kern w:val="0"/>
          <w:szCs w:val="23"/>
        </w:rPr>
        <w:t xml:space="preserve"> </w:t>
      </w:r>
      <w:r>
        <w:fldChar w:fldCharType="begin"/>
      </w:r>
      <w:r>
        <w:instrText xml:space="preserve">HYPERLINK  \l "_Identify_the_Test" </w:instrText>
      </w:r>
      <w:r>
        <w:fldChar w:fldCharType="separate"/>
      </w:r>
      <w:r>
        <w:rPr>
          <w:rStyle w:val="34"/>
          <w:b/>
          <w:kern w:val="0"/>
          <w:szCs w:val="23"/>
        </w:rPr>
        <w:t>Test Environment</w:t>
      </w:r>
      <w:r>
        <w:fldChar w:fldCharType="end"/>
      </w:r>
    </w:p>
    <w:p>
      <w:pPr>
        <w:rPr>
          <w:color w:val="000000"/>
          <w:kern w:val="0"/>
          <w:szCs w:val="23"/>
        </w:rPr>
      </w:pPr>
      <w:r>
        <w:rPr>
          <w:color w:val="000000"/>
          <w:kern w:val="0"/>
          <w:szCs w:val="23"/>
        </w:rPr>
        <w:t>The goal is for the test environment to mirror your production environment as closely as possible. Typically, any differences between the test and production environments are noted and accounted for while designing tests. Before running your tests, it is important to validate that the test environment matches the configuration that you were expecting and/or designed your test for. If the test environment is even slightly different from the environment you designed your tests to be run against, there is a high probability that your tests might not work at all, or worse, that they will work but will provide misleading data.</w:t>
      </w:r>
      <w:r>
        <w:rPr>
          <w:rFonts w:hint="eastAsia"/>
          <w:color w:val="000000"/>
          <w:kern w:val="0"/>
          <w:szCs w:val="23"/>
        </w:rPr>
        <w:t xml:space="preserve"> </w:t>
      </w:r>
    </w:p>
    <w:p>
      <w:pPr>
        <w:pStyle w:val="40"/>
        <w:numPr>
          <w:ilvl w:val="0"/>
          <w:numId w:val="14"/>
        </w:numPr>
        <w:ind w:firstLineChars="0"/>
        <w:rPr>
          <w:color w:val="000000"/>
          <w:kern w:val="0"/>
          <w:szCs w:val="23"/>
        </w:rPr>
      </w:pPr>
      <w:r>
        <w:rPr>
          <w:rFonts w:hint="eastAsia"/>
          <w:b/>
          <w:color w:val="000000"/>
          <w:kern w:val="0"/>
          <w:szCs w:val="23"/>
        </w:rPr>
        <w:t>Validate</w:t>
      </w:r>
      <w:r>
        <w:fldChar w:fldCharType="begin"/>
      </w:r>
      <w:r>
        <w:instrText xml:space="preserve">HYPERLINK  \l "_Prepare_data_maintained" </w:instrText>
      </w:r>
      <w:r>
        <w:fldChar w:fldCharType="separate"/>
      </w:r>
      <w:r>
        <w:rPr>
          <w:rStyle w:val="34"/>
          <w:b/>
          <w:kern w:val="0"/>
          <w:szCs w:val="23"/>
        </w:rPr>
        <w:t xml:space="preserve"> data maintained by target system</w:t>
      </w:r>
      <w:r>
        <w:fldChar w:fldCharType="end"/>
      </w:r>
    </w:p>
    <w:p>
      <w:r>
        <w:t xml:space="preserve">Periodically check to see if the data base is storing unrealistic volumes of data for the situation you are trying to simulate. </w:t>
      </w:r>
      <w:r>
        <w:rPr>
          <w:szCs w:val="23"/>
        </w:rPr>
        <w:t xml:space="preserve">Especially when designing and debugging performance tests, test databases can become dramatically overloaded with data. </w:t>
      </w:r>
    </w:p>
    <w:p>
      <w:pPr>
        <w:pStyle w:val="40"/>
        <w:numPr>
          <w:ilvl w:val="0"/>
          <w:numId w:val="14"/>
        </w:numPr>
        <w:ind w:firstLineChars="0"/>
        <w:rPr>
          <w:color w:val="000000"/>
          <w:kern w:val="0"/>
          <w:szCs w:val="23"/>
        </w:rPr>
      </w:pPr>
      <w:r>
        <w:rPr>
          <w:b/>
          <w:color w:val="000000"/>
          <w:kern w:val="0"/>
          <w:szCs w:val="23"/>
        </w:rPr>
        <w:t xml:space="preserve">Validate </w:t>
      </w:r>
      <w:r>
        <w:fldChar w:fldCharType="begin"/>
      </w:r>
      <w:r>
        <w:instrText xml:space="preserve">HYPERLINK  \l "_Validate_Jmeter_script" </w:instrText>
      </w:r>
      <w:r>
        <w:fldChar w:fldCharType="separate"/>
      </w:r>
      <w:r>
        <w:rPr>
          <w:b/>
          <w:color w:val="000000"/>
        </w:rPr>
        <w:t>Jmeter script</w:t>
      </w:r>
      <w:r>
        <w:fldChar w:fldCharType="end"/>
      </w:r>
    </w:p>
    <w:p>
      <w:pPr>
        <w:rPr>
          <w:color w:val="000000"/>
          <w:kern w:val="0"/>
          <w:szCs w:val="23"/>
        </w:rPr>
      </w:pPr>
      <w:r>
        <w:rPr>
          <w:color w:val="000000"/>
          <w:kern w:val="0"/>
          <w:szCs w:val="23"/>
        </w:rPr>
        <w:t>Poor load simulations can render all previous work useless.</w:t>
      </w:r>
      <w:r>
        <w:rPr>
          <w:rFonts w:hint="eastAsia"/>
          <w:color w:val="000000"/>
          <w:kern w:val="0"/>
          <w:szCs w:val="23"/>
        </w:rPr>
        <w:t xml:space="preserve"> Before performance test, you must validate your test according to</w:t>
      </w:r>
      <w:commentRangeStart w:id="8"/>
      <w:r>
        <w:rPr>
          <w:rFonts w:hint="eastAsia"/>
          <w:color w:val="000000"/>
          <w:kern w:val="0"/>
          <w:szCs w:val="23"/>
        </w:rPr>
        <w:t xml:space="preserve"> </w:t>
      </w:r>
      <w:commentRangeEnd w:id="8"/>
      <w:r>
        <w:rPr>
          <w:rStyle w:val="36"/>
        </w:rPr>
        <w:commentReference w:id="8"/>
      </w:r>
      <w:r>
        <w:fldChar w:fldCharType="begin"/>
      </w:r>
      <w:r>
        <w:instrText xml:space="preserve">HYPERLINK  \l "_Validate_Jmeter_script" </w:instrText>
      </w:r>
      <w:r>
        <w:fldChar w:fldCharType="separate"/>
      </w:r>
      <w:r>
        <w:rPr>
          <w:rStyle w:val="34"/>
          <w:kern w:val="0"/>
          <w:szCs w:val="23"/>
        </w:rPr>
        <w:t>Validate Jmeter script</w:t>
      </w:r>
      <w:r>
        <w:fldChar w:fldCharType="end"/>
      </w:r>
    </w:p>
    <w:p>
      <w:pPr>
        <w:pStyle w:val="3"/>
      </w:pPr>
      <w:bookmarkStart w:id="166" w:name="_Endurance_Test"/>
      <w:bookmarkEnd w:id="166"/>
      <w:bookmarkStart w:id="167" w:name="_Toc382828134"/>
      <w:bookmarkStart w:id="168" w:name="_Toc393794593"/>
      <w:r>
        <w:t>Endurance</w:t>
      </w:r>
      <w:r>
        <w:rPr>
          <w:rFonts w:hint="eastAsia"/>
        </w:rPr>
        <w:t xml:space="preserve"> Test</w:t>
      </w:r>
      <w:bookmarkEnd w:id="167"/>
      <w:bookmarkEnd w:id="168"/>
    </w:p>
    <w:p>
      <w:pPr>
        <w:rPr>
          <w:kern w:val="0"/>
        </w:rPr>
      </w:pPr>
      <w:r>
        <w:rPr>
          <w:rFonts w:hint="eastAsia"/>
          <w:kern w:val="0"/>
        </w:rPr>
        <w:t xml:space="preserve">It </w:t>
      </w:r>
      <w:r>
        <w:rPr>
          <w:kern w:val="0"/>
        </w:rPr>
        <w:t>is usually done to determine if the system can sustain the continuous expected load. During tests, memory utilization is monitored to detect potential leaks. Also important, but often overlooked is performance degradation. That is, to ensure that the throughput and/or response times after some long period of sustained activity are as good as or better than at the beginning of the test. It essentially involves applying a significant load to a system for an extended, significant period of time. The goal is to discover how the system behaves under sustained use.</w:t>
      </w:r>
    </w:p>
    <w:p>
      <w:pPr>
        <w:pStyle w:val="4"/>
      </w:pPr>
      <w:bookmarkStart w:id="169" w:name="_Toc382828135"/>
      <w:bookmarkStart w:id="170" w:name="_Toc393794594"/>
      <w:r>
        <w:t>Testing Goal</w:t>
      </w:r>
      <w:bookmarkEnd w:id="169"/>
      <w:bookmarkEnd w:id="170"/>
      <w:r>
        <w:t xml:space="preserve"> </w:t>
      </w:r>
    </w:p>
    <w:p>
      <w:r>
        <w:rPr>
          <w:rFonts w:hint="eastAsia"/>
        </w:rPr>
        <w:t>D</w:t>
      </w:r>
      <w:r>
        <w:t>iscover how the system behaves under sustained use.</w:t>
      </w:r>
      <w:r>
        <w:rPr>
          <w:rFonts w:hint="eastAsia"/>
        </w:rPr>
        <w:t xml:space="preserve"> </w:t>
      </w:r>
      <w:r>
        <w:t>A</w:t>
      </w:r>
      <w:r>
        <w:rPr>
          <w:rFonts w:hint="eastAsia"/>
        </w:rPr>
        <w:t xml:space="preserve">nd to </w:t>
      </w:r>
      <w:r>
        <w:t xml:space="preserve">detect potential </w:t>
      </w:r>
      <w:r>
        <w:rPr>
          <w:rFonts w:hint="eastAsia"/>
        </w:rPr>
        <w:t xml:space="preserve">memory </w:t>
      </w:r>
      <w:r>
        <w:t>leaks.</w:t>
      </w:r>
    </w:p>
    <w:p>
      <w:pPr>
        <w:pStyle w:val="4"/>
      </w:pPr>
      <w:bookmarkStart w:id="171" w:name="_Toc382828136"/>
      <w:bookmarkStart w:id="172" w:name="_Toc393794595"/>
      <w:r>
        <w:t xml:space="preserve">Testing </w:t>
      </w:r>
      <w:r>
        <w:rPr>
          <w:rFonts w:hint="eastAsia"/>
        </w:rPr>
        <w:t>Approach</w:t>
      </w:r>
      <w:bookmarkEnd w:id="171"/>
      <w:bookmarkEnd w:id="172"/>
    </w:p>
    <w:p>
      <w:r>
        <w:rPr>
          <w:rFonts w:hint="eastAsia"/>
        </w:rPr>
        <w:t xml:space="preserve">Simulate appropriate virtual users run the test case for much more times. </w:t>
      </w:r>
      <w:r>
        <w:t xml:space="preserve">The test case should cover most of the key scenario, and the number of the dataset should be in the same level of real production. </w:t>
      </w:r>
      <w:r>
        <w:rPr>
          <w:rFonts w:hint="eastAsia"/>
        </w:rPr>
        <w:t>During run</w:t>
      </w:r>
      <w:r>
        <w:t>ning</w:t>
      </w:r>
      <w:r>
        <w:rPr>
          <w:rFonts w:hint="eastAsia"/>
        </w:rPr>
        <w:t xml:space="preserve">, monitor memory status to see if any memory leak happens. </w:t>
      </w:r>
      <w:r>
        <w:t>A</w:t>
      </w:r>
      <w:r>
        <w:rPr>
          <w:rFonts w:hint="eastAsia"/>
        </w:rPr>
        <w:t>nd t</w:t>
      </w:r>
      <w:r>
        <w:t>o ensure that the throughput and/or response times after some long period of sustained activity are as good as or better than at the beginning of the test.</w:t>
      </w:r>
    </w:p>
    <w:p>
      <w:r>
        <w:rPr>
          <w:rFonts w:ascii="Times New Roman" w:hAnsi="Times New Roman" w:eastAsia="宋体" w:cs="Times New Roman"/>
          <w:b/>
          <w:kern w:val="2"/>
          <w:sz w:val="23"/>
          <w:szCs w:val="22"/>
          <w:lang w:val="en-US" w:eastAsia="zh-CN" w:bidi="ar-SA"/>
        </w:rPr>
        <w:pict>
          <v:shape id="图片 3" o:spid="_x0000_s1082" type="#_x0000_t75" style="height:225.6pt;width:414.7pt;rotation:0f;" o:ole="f" fillcolor="#FFFFFF" filled="f" o:preferrelative="t" stroked="f" coordorigin="0,0" coordsize="21600,21600">
            <v:fill on="f" color2="#FFFFFF" focus="0%"/>
            <v:imagedata gain="65536f" blacklevel="0f" gamma="0" o:title="" r:id="rId66"/>
            <o:lock v:ext="edit" position="f" selection="f" grouping="f" rotation="f" cropping="f" text="f" aspectratio="t"/>
            <w10:wrap type="none"/>
            <w10:anchorlock/>
          </v:shape>
        </w:pict>
      </w:r>
    </w:p>
    <w:p>
      <w:pPr>
        <w:pStyle w:val="4"/>
      </w:pPr>
      <w:bookmarkStart w:id="173" w:name="_Toc382828137"/>
      <w:bookmarkStart w:id="174" w:name="_Toc393794596"/>
      <w:r>
        <w:t>Key Criteria to Monitor</w:t>
      </w:r>
      <w:bookmarkEnd w:id="173"/>
      <w:bookmarkEnd w:id="174"/>
    </w:p>
    <w:p>
      <w:r>
        <w:fldChar w:fldCharType="begin"/>
      </w:r>
      <w:r>
        <w:instrText xml:space="preserve">HYPERLINK  \l "_Response_Times_Over" </w:instrText>
      </w:r>
      <w:r>
        <w:fldChar w:fldCharType="separate"/>
      </w:r>
      <w:r>
        <w:rPr>
          <w:rStyle w:val="34"/>
        </w:rPr>
        <w:t>Response Times Over Time</w:t>
      </w:r>
      <w:r>
        <w:fldChar w:fldCharType="end"/>
      </w:r>
      <w:r>
        <w:rPr>
          <w:rFonts w:hint="eastAsia"/>
        </w:rPr>
        <w:t xml:space="preserve">, </w:t>
      </w:r>
      <w:r>
        <w:fldChar w:fldCharType="begin"/>
      </w:r>
      <w:r>
        <w:instrText xml:space="preserve">HYPERLINK  \l "_Transactions_Per_second" </w:instrText>
      </w:r>
      <w:r>
        <w:fldChar w:fldCharType="separate"/>
      </w:r>
      <w:r>
        <w:rPr>
          <w:rStyle w:val="34"/>
        </w:rPr>
        <w:t>Transactions Per second</w:t>
      </w:r>
      <w:r>
        <w:fldChar w:fldCharType="end"/>
      </w:r>
      <w:r>
        <w:rPr>
          <w:rFonts w:hint="eastAsia"/>
        </w:rPr>
        <w:t xml:space="preserve">, Free memory, Used memory.  If memory leak happens, monitor detail metrics: </w:t>
      </w:r>
      <w:r>
        <w:t>GC frequency, GC overhead, GC duration, JVM free heap size after GC …etc related to memory</w:t>
      </w:r>
    </w:p>
    <w:p/>
    <w:p>
      <w:pPr>
        <w:pStyle w:val="4"/>
      </w:pPr>
      <w:bookmarkStart w:id="175" w:name="_Toc382828138"/>
      <w:bookmarkStart w:id="176" w:name="_Toc393794597"/>
      <w:r>
        <w:rPr>
          <w:rFonts w:hint="eastAsia"/>
        </w:rPr>
        <w:t>Expect Result:</w:t>
      </w:r>
      <w:bookmarkEnd w:id="175"/>
      <w:bookmarkEnd w:id="176"/>
    </w:p>
    <w:p>
      <w:pPr>
        <w:pStyle w:val="40"/>
        <w:numPr>
          <w:ilvl w:val="0"/>
          <w:numId w:val="15"/>
        </w:numPr>
        <w:ind w:firstLineChars="0"/>
      </w:pPr>
      <w:r>
        <w:rPr>
          <w:rFonts w:hint="eastAsia"/>
        </w:rPr>
        <w:t>Does Response time stay stable during long period process?</w:t>
      </w:r>
    </w:p>
    <w:p>
      <w:pPr>
        <w:pStyle w:val="40"/>
        <w:numPr>
          <w:ilvl w:val="0"/>
          <w:numId w:val="15"/>
        </w:numPr>
        <w:ind w:firstLineChars="0"/>
      </w:pPr>
      <w:r>
        <w:rPr>
          <w:rFonts w:hint="eastAsia"/>
        </w:rPr>
        <w:t xml:space="preserve">Is memory used in normal level? </w:t>
      </w:r>
    </w:p>
    <w:p>
      <w:pPr>
        <w:pStyle w:val="40"/>
        <w:numPr>
          <w:ilvl w:val="0"/>
          <w:numId w:val="15"/>
        </w:numPr>
        <w:ind w:firstLineChars="0"/>
      </w:pPr>
      <w:r>
        <w:t xml:space="preserve">Potential bottlenecks that need to be analyzed in the white-box testing phase </w:t>
      </w:r>
    </w:p>
    <w:p>
      <w:pPr>
        <w:pStyle w:val="4"/>
      </w:pPr>
      <w:bookmarkStart w:id="177" w:name="_Toc382828139"/>
      <w:bookmarkStart w:id="178" w:name="_Toc393794598"/>
      <w:r>
        <w:rPr>
          <w:rFonts w:hint="eastAsia"/>
        </w:rPr>
        <w:t>Analyze Result</w:t>
      </w:r>
      <w:bookmarkEnd w:id="177"/>
      <w:bookmarkEnd w:id="178"/>
    </w:p>
    <w:p>
      <w:pPr>
        <w:pStyle w:val="40"/>
        <w:numPr>
          <w:ilvl w:val="0"/>
          <w:numId w:val="16"/>
        </w:numPr>
        <w:ind w:firstLineChars="0"/>
      </w:pPr>
      <w:r>
        <w:rPr>
          <w:rFonts w:hint="eastAsia"/>
        </w:rPr>
        <w:t>Response time over time</w:t>
      </w:r>
    </w:p>
    <w:p>
      <w:pPr>
        <w:pStyle w:val="40"/>
        <w:ind w:left="1066" w:firstLine="0" w:firstLineChars="0"/>
      </w:pPr>
      <w:r>
        <w:rPr>
          <w:rFonts w:hint="eastAsia" w:eastAsia="宋体"/>
        </w:rPr>
        <w:t>B</w:t>
      </w:r>
      <w:r>
        <w:rPr>
          <w:rFonts w:hint="eastAsia"/>
        </w:rPr>
        <w:t>elow is an example, the system performances generally stable over time.</w:t>
      </w:r>
    </w:p>
    <w:p>
      <w:pPr>
        <w:pStyle w:val="40"/>
        <w:ind w:left="720" w:firstLine="0" w:firstLineChars="0"/>
      </w:pPr>
      <w:r>
        <w:rPr>
          <w:rFonts w:ascii="Times New Roman" w:hAnsi="Times New Roman" w:eastAsia="宋体" w:cs="Times New Roman"/>
          <w:kern w:val="2"/>
          <w:sz w:val="23"/>
          <w:szCs w:val="22"/>
          <w:lang w:val="en-US" w:eastAsia="zh-CN" w:bidi="ar-SA"/>
        </w:rPr>
        <w:pict>
          <v:shape id="图片 13" o:spid="_x0000_s1083" type="#_x0000_t75" style="height:256.5pt;width:415.3pt;rotation:0f;" o:ole="f" fillcolor="#FFFFFF" filled="f" o:preferrelative="t" stroked="f" coordorigin="0,0" coordsize="21600,21600">
            <v:fill on="f" color2="#FFFFFF" focus="0%"/>
            <v:imagedata gain="65536f" blacklevel="0f" gamma="0" o:title="" r:id="rId67"/>
            <o:lock v:ext="edit" position="f" selection="f" grouping="f" rotation="f" cropping="f" text="f" aspectratio="t"/>
            <w10:wrap type="none"/>
            <w10:anchorlock/>
          </v:shape>
        </w:pict>
      </w:r>
      <w:bookmarkStart w:id="221" w:name="_GoBack"/>
      <w:bookmarkEnd w:id="221"/>
    </w:p>
    <w:p>
      <w:pPr>
        <w:pStyle w:val="40"/>
        <w:numPr>
          <w:ilvl w:val="0"/>
          <w:numId w:val="16"/>
        </w:numPr>
        <w:ind w:firstLineChars="0"/>
      </w:pPr>
      <w:r>
        <w:rPr>
          <w:rFonts w:hint="eastAsia"/>
        </w:rPr>
        <w:t>Transaction Per second</w:t>
      </w:r>
    </w:p>
    <w:p>
      <w:pPr>
        <w:pStyle w:val="40"/>
        <w:numPr>
          <w:ilvl w:val="0"/>
          <w:numId w:val="16"/>
        </w:numPr>
        <w:ind w:firstLineChars="0"/>
      </w:pPr>
      <w:r>
        <w:rPr>
          <w:rFonts w:hint="eastAsia"/>
        </w:rPr>
        <w:t>Memory usage</w:t>
      </w:r>
    </w:p>
    <w:p>
      <w:pPr>
        <w:rPr>
          <w:rFonts w:eastAsia="宋体"/>
        </w:rPr>
      </w:pPr>
      <w:r>
        <w:t xml:space="preserve">Analyze the measured metrics to diagnose potential bottlenecks. Based on the analysis, if required, capture additional metrics in subsequent test cycles. For example, suppose that during the first iteration of load tests, the process shows a marked increase in memory consumption, indicating a possible memory leak. In the subsequent iterations, additional memory counters related to generations can be captured to study the memory allocation pattern for the application. </w:t>
      </w:r>
      <w:r>
        <w:rPr>
          <w:rFonts w:hint="eastAsia"/>
        </w:rPr>
        <w:t>During run</w:t>
      </w:r>
      <w:r>
        <w:t>ning</w:t>
      </w:r>
      <w:r>
        <w:rPr>
          <w:rFonts w:hint="eastAsia"/>
        </w:rPr>
        <w:t xml:space="preserve">, monitor memory status to see if any memory leak happens. Key </w:t>
      </w:r>
      <w:r>
        <w:t>metrics</w:t>
      </w:r>
      <w:r>
        <w:rPr>
          <w:rFonts w:hint="eastAsia"/>
        </w:rPr>
        <w:t xml:space="preserve"> to monitor are Free memory, used memory, </w:t>
      </w:r>
      <w:r>
        <w:t>GC frequency, GC overhead, GC duration, JVM free heap size after GC …etc related to memory</w:t>
      </w:r>
      <w:r>
        <w:rPr>
          <w:rFonts w:hint="eastAsia" w:eastAsia="宋体"/>
        </w:rPr>
        <w:t>.</w:t>
      </w:r>
    </w:p>
    <w:p>
      <w:pPr>
        <w:rPr>
          <w:rFonts w:eastAsia="宋体"/>
        </w:rPr>
      </w:pPr>
      <w:r>
        <w:rPr>
          <w:rFonts w:hint="eastAsia"/>
        </w:rPr>
        <w:t>Below is an example of memory used in normal</w:t>
      </w:r>
      <w:r>
        <w:rPr>
          <w:rFonts w:hint="eastAsia" w:eastAsia="宋体"/>
        </w:rPr>
        <w:t>:</w:t>
      </w:r>
    </w:p>
    <w:p>
      <w:r>
        <w:rPr>
          <w:rFonts w:ascii="Times New Roman" w:hAnsi="Times New Roman" w:eastAsia="宋体" w:cs="Times New Roman"/>
          <w:kern w:val="2"/>
          <w:sz w:val="23"/>
          <w:szCs w:val="22"/>
          <w:lang w:val="en-US" w:eastAsia="zh-CN" w:bidi="ar-SA"/>
        </w:rPr>
        <w:pict>
          <v:shape id="图片 1" o:spid="_x0000_s1084" type="#_x0000_t75" style="height:193.4pt;width:415.3pt;rotation:0f;" o:ole="f" fillcolor="#FFFFFF" filled="f" o:preferrelative="t" stroked="f" coordorigin="0,0" coordsize="21600,21600">
            <v:fill on="f" color2="#FFFFFF" focus="0%"/>
            <v:imagedata gain="65536f" blacklevel="0f" gamma="0" o:title="" r:id="rId68"/>
            <o:lock v:ext="edit" position="f" selection="f" grouping="f" rotation="f" cropping="f" text="f" aspectratio="t"/>
            <w10:wrap type="none"/>
            <w10:anchorlock/>
          </v:shape>
        </w:pict>
      </w:r>
    </w:p>
    <w:p>
      <w:pPr>
        <w:rPr>
          <w:rFonts w:eastAsia="宋体"/>
        </w:rPr>
      </w:pPr>
      <w:r>
        <w:rPr>
          <w:rFonts w:hint="eastAsia"/>
        </w:rPr>
        <w:tab/>
      </w:r>
      <w:r>
        <w:rPr>
          <w:rFonts w:hint="eastAsia" w:eastAsia="宋体"/>
        </w:rPr>
        <w:t xml:space="preserve">Below is an example of free memory </w:t>
      </w:r>
      <w:r>
        <w:rPr>
          <w:rFonts w:hint="eastAsia"/>
        </w:rPr>
        <w:t xml:space="preserve">keeps </w:t>
      </w:r>
      <w:r>
        <w:t>decreasing</w:t>
      </w:r>
      <w:r>
        <w:rPr>
          <w:rFonts w:hint="eastAsia" w:eastAsia="宋体"/>
        </w:rPr>
        <w:t xml:space="preserve">. </w:t>
      </w:r>
      <w:r>
        <w:rPr>
          <w:rFonts w:eastAsia="宋体"/>
        </w:rPr>
        <w:t>T</w:t>
      </w:r>
      <w:r>
        <w:rPr>
          <w:rFonts w:hint="eastAsia" w:eastAsia="宋体"/>
        </w:rPr>
        <w:t>he report is generated through vmstat.</w:t>
      </w:r>
    </w:p>
    <w:p>
      <w:r>
        <w:rPr>
          <w:rFonts w:hint="eastAsia" w:ascii="Times New Roman" w:hAnsi="Times New Roman" w:eastAsia="宋体" w:cs="Times New Roman"/>
          <w:kern w:val="2"/>
          <w:sz w:val="23"/>
          <w:szCs w:val="22"/>
          <w:lang w:val="en-US" w:eastAsia="zh-CN" w:bidi="ar-SA"/>
        </w:rPr>
        <w:pict>
          <v:shape id="图片 5" o:spid="_x0000_s1085" type="#_x0000_t75" style="height:441.6pt;width:414.7pt;rotation:0f;" o:ole="f" fillcolor="#FFFFFF" filled="f" o:preferrelative="t" stroked="f" coordorigin="0,0" coordsize="21600,21600">
            <v:fill on="f" color2="#FFFFFF" focus="0%"/>
            <v:imagedata gain="65536f" blacklevel="0f" gamma="0" o:title="" r:id="rId69"/>
            <o:lock v:ext="edit" position="f" selection="f" grouping="f" rotation="f" cropping="f" text="f" aspectratio="t"/>
            <w10:wrap type="none"/>
            <w10:anchorlock/>
          </v:shape>
        </w:pict>
      </w:r>
    </w:p>
    <w:p/>
    <w:p>
      <w:pPr>
        <w:pStyle w:val="3"/>
        <w:rPr>
          <w:rFonts w:eastAsia="宋体"/>
        </w:rPr>
      </w:pPr>
      <w:bookmarkStart w:id="179" w:name="_Load_Test_1"/>
      <w:bookmarkEnd w:id="179"/>
      <w:bookmarkStart w:id="180" w:name="_Toc382828140"/>
      <w:bookmarkStart w:id="181" w:name="_Toc393794599"/>
      <w:r>
        <w:rPr>
          <w:rFonts w:hint="eastAsia" w:eastAsia="宋体"/>
        </w:rPr>
        <w:t>Load</w:t>
      </w:r>
      <w:commentRangeStart w:id="9"/>
      <w:r>
        <w:rPr>
          <w:rFonts w:hint="eastAsia"/>
        </w:rPr>
        <w:t xml:space="preserve"> Test</w:t>
      </w:r>
      <w:bookmarkEnd w:id="180"/>
      <w:bookmarkEnd w:id="181"/>
      <w:commentRangeEnd w:id="9"/>
      <w:r>
        <w:rPr>
          <w:rStyle w:val="36"/>
          <w:rFonts w:ascii="Times New Roman" w:hAnsi="Times New Roman"/>
          <w:b w:val="0"/>
          <w:bCs w:val="0"/>
        </w:rPr>
        <w:commentReference w:id="9"/>
      </w:r>
    </w:p>
    <w:p>
      <w:pPr>
        <w:rPr>
          <w:rFonts w:eastAsia="宋体"/>
        </w:rPr>
      </w:pPr>
      <w:r>
        <w:t xml:space="preserve">The most basic type of load testing is used to determine the Web application’s behavior under both normal and anticipated peak load conditions. </w:t>
      </w:r>
      <w:r>
        <w:rPr>
          <w:rFonts w:hint="eastAsia" w:eastAsia="宋体"/>
        </w:rPr>
        <w:t xml:space="preserve"> </w:t>
      </w:r>
      <w:r>
        <w:t xml:space="preserve">Load testing helps to identify the maximum operating capacity of an application as well as any bottlenecks that might interfere with its operating at capacity. </w:t>
      </w:r>
    </w:p>
    <w:p>
      <w:pPr>
        <w:pStyle w:val="4"/>
      </w:pPr>
      <w:bookmarkStart w:id="182" w:name="_Toc393794600"/>
      <w:r>
        <w:rPr>
          <w:rFonts w:hint="eastAsia"/>
        </w:rPr>
        <w:t>Normal load</w:t>
      </w:r>
      <w:commentRangeStart w:id="10"/>
      <w:r>
        <w:rPr>
          <w:rFonts w:hint="eastAsia"/>
        </w:rPr>
        <w:t xml:space="preserve"> Test</w:t>
      </w:r>
      <w:bookmarkEnd w:id="182"/>
      <w:commentRangeEnd w:id="10"/>
      <w:r>
        <w:rPr>
          <w:rStyle w:val="36"/>
          <w:b w:val="0"/>
          <w:bCs/>
        </w:rPr>
        <w:commentReference w:id="10"/>
      </w:r>
    </w:p>
    <w:p>
      <w:pPr>
        <w:ind w:firstLine="0"/>
        <w:rPr>
          <w:rFonts w:eastAsia="宋体"/>
        </w:rPr>
      </w:pPr>
    </w:p>
    <w:p>
      <w:pPr>
        <w:pStyle w:val="5"/>
      </w:pPr>
      <w:bookmarkStart w:id="183" w:name="_Toc382828141"/>
      <w:r>
        <w:t>Testing Goal</w:t>
      </w:r>
      <w:bookmarkEnd w:id="183"/>
      <w:r>
        <w:t xml:space="preserve"> </w:t>
      </w:r>
    </w:p>
    <w:p>
      <w:r>
        <w:rPr>
          <w:rFonts w:hint="eastAsia" w:eastAsia="宋体"/>
        </w:rPr>
        <w:t xml:space="preserve">Test how system performs under normal </w:t>
      </w:r>
      <w:r>
        <w:rPr>
          <w:rFonts w:eastAsia="宋体"/>
        </w:rPr>
        <w:t>level</w:t>
      </w:r>
      <w:r>
        <w:rPr>
          <w:rFonts w:hint="eastAsia" w:eastAsia="宋体"/>
        </w:rPr>
        <w:t>, including response</w:t>
      </w:r>
      <w:commentRangeStart w:id="11"/>
      <w:r>
        <w:t xml:space="preserve"> </w:t>
      </w:r>
      <w:r>
        <w:rPr>
          <w:rFonts w:hint="eastAsia" w:eastAsia="宋体"/>
        </w:rPr>
        <w:t>time</w:t>
      </w:r>
      <w:r>
        <w:t xml:space="preserve">, </w:t>
      </w:r>
      <w:r>
        <w:rPr>
          <w:rFonts w:hint="eastAsia" w:eastAsia="宋体"/>
        </w:rPr>
        <w:t>system</w:t>
      </w:r>
      <w:r>
        <w:t xml:space="preserve"> stability</w:t>
      </w:r>
      <w:r>
        <w:rPr>
          <w:rFonts w:hint="eastAsia"/>
        </w:rPr>
        <w:t xml:space="preserve"> under normal load</w:t>
      </w:r>
      <w:r>
        <w:t>.</w:t>
      </w:r>
      <w:r>
        <w:rPr>
          <w:rFonts w:hint="eastAsia" w:eastAsia="宋体"/>
        </w:rPr>
        <w:t xml:space="preserve"> It helps to</w:t>
      </w:r>
      <w:r>
        <w:t xml:space="preserve"> </w:t>
      </w:r>
      <w:r>
        <w:rPr>
          <w:rFonts w:hint="eastAsia" w:eastAsia="宋体"/>
        </w:rPr>
        <w:t>i</w:t>
      </w:r>
      <w:r>
        <w:t>dentifies mismatches between performance-related expectations and reality</w:t>
      </w:r>
      <w:r>
        <w:rPr>
          <w:rFonts w:hint="eastAsia" w:eastAsia="宋体"/>
        </w:rPr>
        <w:t xml:space="preserve">. It also provides tuning tips for reported performance issues, such like activities </w:t>
      </w:r>
      <w:r>
        <w:rPr>
          <w:rFonts w:eastAsia="宋体"/>
        </w:rPr>
        <w:t>those response slow, scenarios that cause</w:t>
      </w:r>
      <w:r>
        <w:rPr>
          <w:rFonts w:hint="eastAsia" w:eastAsia="宋体"/>
        </w:rPr>
        <w:t xml:space="preserve"> system in</w:t>
      </w:r>
      <w:r>
        <w:rPr>
          <w:rFonts w:eastAsia="宋体"/>
        </w:rPr>
        <w:t>stability</w:t>
      </w:r>
      <w:r>
        <w:rPr>
          <w:rFonts w:hint="eastAsia" w:eastAsia="宋体"/>
        </w:rPr>
        <w:t>.</w:t>
      </w:r>
    </w:p>
    <w:p>
      <w:commentRangeEnd w:id="11"/>
      <w:r>
        <w:rPr>
          <w:rStyle w:val="36"/>
        </w:rPr>
        <w:commentReference w:id="11"/>
      </w:r>
    </w:p>
    <w:p>
      <w:pPr>
        <w:pStyle w:val="5"/>
      </w:pPr>
      <w:bookmarkStart w:id="184" w:name="_Toc382828142"/>
      <w:r>
        <w:t xml:space="preserve">Testing </w:t>
      </w:r>
      <w:r>
        <w:rPr>
          <w:rFonts w:hint="eastAsia"/>
        </w:rPr>
        <w:t>Approach</w:t>
      </w:r>
      <w:bookmarkEnd w:id="184"/>
    </w:p>
    <w:p>
      <w:r>
        <w:rPr>
          <w:rFonts w:hint="eastAsia"/>
        </w:rPr>
        <w:t xml:space="preserve">Simulate appropriate virtual users run the test case for much more times under normal load. </w:t>
      </w:r>
      <w:r>
        <w:t xml:space="preserve">The test case should cover most of the key scenario, and the number of the dataset should be in the same level of real production. </w:t>
      </w:r>
      <w:r>
        <w:rPr>
          <w:rFonts w:hint="eastAsia"/>
        </w:rPr>
        <w:t>During run</w:t>
      </w:r>
      <w:r>
        <w:t>ning</w:t>
      </w:r>
      <w:r>
        <w:rPr>
          <w:rFonts w:hint="eastAsia"/>
        </w:rPr>
        <w:t xml:space="preserve">, monitor various </w:t>
      </w:r>
      <w:r>
        <w:t>performance</w:t>
      </w:r>
      <w:r>
        <w:rPr>
          <w:rFonts w:hint="eastAsia"/>
        </w:rPr>
        <w:t xml:space="preserve"> </w:t>
      </w:r>
      <w:r>
        <w:t>measures</w:t>
      </w:r>
      <w:r>
        <w:rPr>
          <w:rFonts w:hint="eastAsia"/>
        </w:rPr>
        <w:t xml:space="preserve"> to see if it </w:t>
      </w:r>
      <w:r>
        <w:t>matches</w:t>
      </w:r>
      <w:r>
        <w:rPr>
          <w:rFonts w:hint="eastAsia"/>
        </w:rPr>
        <w:t xml:space="preserve"> </w:t>
      </w:r>
      <w:r>
        <w:t>expectation</w:t>
      </w:r>
      <w:r>
        <w:rPr>
          <w:rFonts w:hint="eastAsia"/>
        </w:rPr>
        <w:t>. Exp:</w:t>
      </w:r>
    </w:p>
    <w:p>
      <w:pPr>
        <w:ind w:left="180"/>
        <w:rPr>
          <w:b/>
        </w:rPr>
      </w:pPr>
      <w:r>
        <w:rPr>
          <w:rFonts w:ascii="Times New Roman" w:hAnsi="Times New Roman" w:eastAsia="宋体" w:cs="Times New Roman"/>
          <w:b/>
          <w:kern w:val="2"/>
          <w:sz w:val="23"/>
          <w:szCs w:val="22"/>
          <w:lang w:val="en-US" w:eastAsia="zh-CN" w:bidi="ar-SA"/>
        </w:rPr>
        <w:pict>
          <v:shape id="图片 6" o:spid="_x0000_s1086" type="#_x0000_t75" style="height:225.6pt;width:414.7pt;rotation:0f;" o:ole="f" fillcolor="#FFFFFF" filled="f" o:preferrelative="t" stroked="f" coordorigin="0,0" coordsize="21600,21600">
            <v:fill on="f" color2="#FFFFFF" focus="0%"/>
            <v:imagedata gain="65536f" blacklevel="0f" gamma="0" o:title="" r:id="rId66"/>
            <o:lock v:ext="edit" position="f" selection="f" grouping="f" rotation="f" cropping="f" text="f" aspectratio="t"/>
            <w10:wrap type="none"/>
            <w10:anchorlock/>
          </v:shape>
        </w:pict>
      </w:r>
    </w:p>
    <w:p>
      <w:pPr>
        <w:ind w:left="180"/>
        <w:rPr>
          <w:b/>
        </w:rPr>
      </w:pPr>
      <w:r>
        <w:rPr>
          <w:rFonts w:hint="eastAsia"/>
          <w:b/>
        </w:rPr>
        <w:t>Run script at local or from ZDEV(</w:t>
      </w:r>
      <w:r>
        <w:rPr>
          <w:b/>
        </w:rPr>
        <w:t>recommend</w:t>
      </w:r>
      <w:r>
        <w:rPr>
          <w:rFonts w:hint="eastAsia"/>
          <w:b/>
        </w:rPr>
        <w:t>) as below, in this way it reduce much time of network transfer.</w:t>
      </w:r>
    </w:p>
    <w:p>
      <w:pPr>
        <w:pStyle w:val="40"/>
        <w:numPr>
          <w:ilvl w:val="0"/>
          <w:numId w:val="17"/>
        </w:numPr>
        <w:ind w:firstLineChars="0"/>
      </w:pPr>
      <w:r>
        <w:t>P</w:t>
      </w:r>
      <w:r>
        <w:rPr>
          <w:rFonts w:hint="eastAsia"/>
        </w:rPr>
        <w:t>ut all script to</w:t>
      </w:r>
      <w:r>
        <w:rPr>
          <w:rFonts w:hint="eastAsia" w:eastAsia="宋体"/>
        </w:rPr>
        <w:t xml:space="preserve"> server host</w:t>
      </w:r>
      <w:r>
        <w:rPr>
          <w:rFonts w:hint="eastAsia"/>
        </w:rPr>
        <w:t xml:space="preserve">, </w:t>
      </w:r>
      <w:r>
        <w:t>M</w:t>
      </w:r>
      <w:r>
        <w:rPr>
          <w:rFonts w:hint="eastAsia"/>
        </w:rPr>
        <w:t xml:space="preserve">ake sure all script use </w:t>
      </w:r>
      <w:r>
        <w:t>“</w:t>
      </w:r>
      <w:r>
        <w:rPr>
          <w:rFonts w:hint="eastAsia"/>
        </w:rPr>
        <w:t>/</w:t>
      </w:r>
      <w:r>
        <w:t>”.</w:t>
      </w:r>
    </w:p>
    <w:p>
      <w:pPr>
        <w:ind w:left="900"/>
      </w:pPr>
      <w:r>
        <w:rPr>
          <w:rFonts w:hint="eastAsia" w:ascii="Times New Roman" w:hAnsi="Times New Roman" w:eastAsia="宋体" w:cs="Times New Roman"/>
          <w:kern w:val="2"/>
          <w:sz w:val="23"/>
          <w:szCs w:val="22"/>
          <w:lang w:val="en-US" w:eastAsia="zh-CN" w:bidi="ar-SA"/>
        </w:rPr>
        <w:pict>
          <v:shape id="图片 7" o:spid="_x0000_s1087" type="#_x0000_t75" style="height:171.85pt;width:415.2pt;rotation:0f;" o:ole="f" fillcolor="#FFFFFF" filled="f" o:preferrelative="t" stroked="f" coordorigin="0,0" coordsize="21600,21600">
            <v:fill on="f" color2="#FFFFFF" focus="0%"/>
            <v:imagedata gain="65536f" blacklevel="0f" gamma="0" o:title="" r:id="rId70"/>
            <o:lock v:ext="edit" position="f" selection="f" grouping="f" rotation="f" cropping="f" text="f" aspectratio="t"/>
            <w10:wrap type="none"/>
            <w10:anchorlock/>
          </v:shape>
        </w:pict>
      </w:r>
    </w:p>
    <w:p>
      <w:pPr>
        <w:ind w:left="900"/>
      </w:pPr>
    </w:p>
    <w:p>
      <w:pPr>
        <w:ind w:left="900"/>
      </w:pPr>
      <w:r>
        <w:rPr>
          <w:rFonts w:hint="eastAsia" w:ascii="Times New Roman" w:hAnsi="Times New Roman" w:eastAsia="宋体" w:cs="Times New Roman"/>
          <w:kern w:val="2"/>
          <w:sz w:val="23"/>
          <w:szCs w:val="22"/>
          <w:lang w:val="en-US" w:eastAsia="zh-CN" w:bidi="ar-SA"/>
        </w:rPr>
        <w:pict>
          <v:shape id="图片 8" o:spid="_x0000_s1088" type="#_x0000_t75" style="height:139.7pt;width:414.7pt;rotation:0f;" o:ole="f" fillcolor="#FFFFFF" filled="f" o:preferrelative="t" stroked="f" coordorigin="0,0" coordsize="21600,21600">
            <v:fill on="f" color2="#FFFFFF" focus="0%"/>
            <v:imagedata gain="65536f" blacklevel="0f" gamma="0" o:title="" r:id="rId71"/>
            <o:lock v:ext="edit" position="f" selection="f" grouping="f" rotation="f" cropping="f" text="f" aspectratio="t"/>
            <w10:wrap type="none"/>
            <w10:anchorlock/>
          </v:shape>
        </w:pict>
      </w:r>
    </w:p>
    <w:p>
      <w:pPr>
        <w:pStyle w:val="40"/>
        <w:numPr>
          <w:ilvl w:val="0"/>
          <w:numId w:val="17"/>
        </w:numPr>
        <w:ind w:firstLineChars="0"/>
      </w:pPr>
      <w:r>
        <w:t>S</w:t>
      </w:r>
      <w:r>
        <w:rPr>
          <w:rFonts w:hint="eastAsia"/>
        </w:rPr>
        <w:t xml:space="preserve">et java path and run test from putty command console as below, as a </w:t>
      </w:r>
      <w:r>
        <w:t>result</w:t>
      </w:r>
      <w:r>
        <w:rPr>
          <w:rFonts w:hint="eastAsia"/>
        </w:rPr>
        <w:t xml:space="preserve">, report is generated into file </w:t>
      </w:r>
      <w:r>
        <w:rPr>
          <w:rFonts w:hint="eastAsia"/>
          <w:i/>
        </w:rPr>
        <w:t>[Jmeter install path]/</w:t>
      </w:r>
      <w:r>
        <w:t>DrugList-Result/report-0118.jtl</w:t>
      </w:r>
      <w:r>
        <w:rPr>
          <w:rFonts w:hint="eastAsia"/>
        </w:rPr>
        <w:t>. You can analyze the report in local Jmeter.</w:t>
      </w:r>
    </w:p>
    <w:p>
      <w:r>
        <w:t>cd apache-jmeter-2.9/apache-jmeter-2.9/bin</w:t>
      </w:r>
    </w:p>
    <w:p>
      <w:r>
        <w:rPr>
          <w:rFonts w:hint="eastAsia"/>
        </w:rPr>
        <w:t xml:space="preserve">  </w:t>
      </w:r>
      <w:r>
        <w:t>export JAVA_HOME=/usr/java6</w:t>
      </w:r>
    </w:p>
    <w:p>
      <w:r>
        <w:rPr>
          <w:rFonts w:hint="eastAsia"/>
        </w:rPr>
        <w:t xml:space="preserve">  </w:t>
      </w:r>
      <w:r>
        <w:t>export PATH=$PATH:$JAVA_HOME/bin</w:t>
      </w:r>
    </w:p>
    <w:p>
      <w:r>
        <w:rPr>
          <w:rFonts w:hint="eastAsia"/>
        </w:rPr>
        <w:t xml:space="preserve">  </w:t>
      </w:r>
      <w:r>
        <w:t>jmeter -n -t Druglist-Modified/Frame/druglist_ok_zdev.jmx -l DrugList-Result/report-0118.jtl</w:t>
      </w:r>
    </w:p>
    <w:p/>
    <w:p>
      <w:pPr>
        <w:pStyle w:val="5"/>
      </w:pPr>
      <w:bookmarkStart w:id="185" w:name="_Toc382828143"/>
      <w:r>
        <w:t>Key Criteria to Monitor</w:t>
      </w:r>
      <w:bookmarkEnd w:id="185"/>
    </w:p>
    <w:p>
      <w:r>
        <w:fldChar w:fldCharType="begin"/>
      </w:r>
      <w:r>
        <w:instrText xml:space="preserve">HYPERLINK  \l "_The_Results_of" </w:instrText>
      </w:r>
      <w:r>
        <w:fldChar w:fldCharType="separate"/>
      </w:r>
      <w:r>
        <w:rPr>
          <w:rStyle w:val="34"/>
        </w:rPr>
        <w:t>The Results of Aggregate Report</w:t>
      </w:r>
      <w:r>
        <w:fldChar w:fldCharType="end"/>
      </w:r>
      <w:r>
        <w:rPr>
          <w:rFonts w:hint="eastAsia"/>
        </w:rPr>
        <w:t>: S</w:t>
      </w:r>
      <w:r>
        <w:t>peed</w:t>
      </w:r>
      <w:r>
        <w:rPr>
          <w:rFonts w:hint="eastAsia"/>
        </w:rPr>
        <w:t xml:space="preserve">, Average, </w:t>
      </w:r>
      <w:r>
        <w:t>Percentiles</w:t>
      </w:r>
      <w:r>
        <w:rPr>
          <w:rFonts w:hint="eastAsia"/>
        </w:rPr>
        <w:t>, Medium, Max, Min, throughput</w:t>
      </w:r>
    </w:p>
    <w:p>
      <w:r>
        <w:fldChar w:fldCharType="begin"/>
      </w:r>
      <w:r>
        <w:instrText xml:space="preserve">HYPERLINK  \l "_Response_Times_Over" </w:instrText>
      </w:r>
      <w:r>
        <w:fldChar w:fldCharType="separate"/>
      </w:r>
      <w:r>
        <w:rPr>
          <w:rStyle w:val="34"/>
        </w:rPr>
        <w:t>Response Times Over Time</w:t>
      </w:r>
      <w:r>
        <w:fldChar w:fldCharType="end"/>
      </w:r>
      <w:r>
        <w:rPr>
          <w:rFonts w:hint="eastAsia"/>
        </w:rPr>
        <w:t xml:space="preserve">: </w:t>
      </w:r>
      <w:r>
        <w:t>Scalability and stability characteristics</w:t>
      </w:r>
      <w:r>
        <w:rPr>
          <w:rFonts w:hint="eastAsia"/>
        </w:rPr>
        <w:t xml:space="preserve">, </w:t>
      </w:r>
    </w:p>
    <w:p>
      <w:r>
        <w:fldChar w:fldCharType="begin"/>
      </w:r>
      <w:r>
        <w:instrText xml:space="preserve">HYPERLINK  \l "_Response_Times_Distribution" </w:instrText>
      </w:r>
      <w:r>
        <w:fldChar w:fldCharType="separate"/>
      </w:r>
      <w:r>
        <w:rPr>
          <w:rStyle w:val="34"/>
        </w:rPr>
        <w:t>Response Times Distribution</w:t>
      </w:r>
      <w:r>
        <w:fldChar w:fldCharType="end"/>
      </w:r>
      <w:r>
        <w:rPr>
          <w:rFonts w:hint="eastAsia"/>
        </w:rPr>
        <w:t xml:space="preserve">: </w:t>
      </w:r>
      <w:r>
        <w:t>R</w:t>
      </w:r>
      <w:r>
        <w:rPr>
          <w:rFonts w:hint="eastAsia"/>
        </w:rPr>
        <w:t>esponse time distribution</w:t>
      </w:r>
    </w:p>
    <w:p>
      <w:r>
        <w:fldChar w:fldCharType="begin"/>
      </w:r>
      <w:r>
        <w:instrText xml:space="preserve">HYPERLINK  \l "_JavaMelody" </w:instrText>
      </w:r>
      <w:r>
        <w:fldChar w:fldCharType="separate"/>
      </w:r>
      <w:r>
        <w:rPr>
          <w:rStyle w:val="34"/>
        </w:rPr>
        <w:t>JavaMelody</w:t>
      </w:r>
      <w:r>
        <w:fldChar w:fldCharType="end"/>
      </w:r>
      <w:r>
        <w:rPr>
          <w:rFonts w:hint="eastAsia"/>
        </w:rPr>
        <w:t>: Resource utilization</w:t>
      </w:r>
    </w:p>
    <w:p/>
    <w:p>
      <w:pPr>
        <w:pStyle w:val="5"/>
      </w:pPr>
      <w:bookmarkStart w:id="186" w:name="_Toc382828144"/>
      <w:r>
        <w:rPr>
          <w:rFonts w:hint="eastAsia"/>
        </w:rPr>
        <w:t>Expect Result</w:t>
      </w:r>
      <w:bookmarkEnd w:id="186"/>
    </w:p>
    <w:p>
      <w:pPr>
        <w:pStyle w:val="40"/>
        <w:numPr>
          <w:ilvl w:val="0"/>
          <w:numId w:val="18"/>
        </w:numPr>
        <w:ind w:firstLineChars="0"/>
      </w:pPr>
      <w:r>
        <w:t>Various performance measures such as throughput, response time, and resource utilization</w:t>
      </w:r>
      <w:r>
        <w:rPr>
          <w:rFonts w:hint="eastAsia"/>
        </w:rPr>
        <w:t>, S</w:t>
      </w:r>
      <w:r>
        <w:t>peed, scalability, and/or stability</w:t>
      </w:r>
      <w:r>
        <w:rPr>
          <w:rFonts w:hint="eastAsia"/>
        </w:rPr>
        <w:t>.</w:t>
      </w:r>
    </w:p>
    <w:p>
      <w:pPr>
        <w:pStyle w:val="40"/>
        <w:numPr>
          <w:ilvl w:val="0"/>
          <w:numId w:val="18"/>
        </w:numPr>
        <w:ind w:firstLineChars="0"/>
      </w:pPr>
      <w:r>
        <w:t>Slowest</w:t>
      </w:r>
      <w:r>
        <w:rPr>
          <w:rFonts w:hint="eastAsia"/>
        </w:rPr>
        <w:t xml:space="preserve"> scenarios, </w:t>
      </w:r>
      <w:r>
        <w:t>slowest</w:t>
      </w:r>
      <w:r>
        <w:rPr>
          <w:rFonts w:hint="eastAsia"/>
        </w:rPr>
        <w:t xml:space="preserve"> activities (compared to </w:t>
      </w:r>
      <w:r>
        <w:t>requirement</w:t>
      </w:r>
      <w:r>
        <w:rPr>
          <w:rFonts w:hint="eastAsia"/>
        </w:rPr>
        <w:t xml:space="preserve"> doc or bench mark).</w:t>
      </w:r>
    </w:p>
    <w:p>
      <w:pPr>
        <w:pStyle w:val="40"/>
        <w:numPr>
          <w:ilvl w:val="0"/>
          <w:numId w:val="18"/>
        </w:numPr>
        <w:ind w:firstLineChars="0"/>
      </w:pPr>
      <w:r>
        <w:rPr>
          <w:rFonts w:hint="eastAsia"/>
        </w:rPr>
        <w:t xml:space="preserve">If the performance meets </w:t>
      </w:r>
      <w:r>
        <w:t>expectations</w:t>
      </w:r>
      <w:r>
        <w:rPr>
          <w:rFonts w:hint="eastAsia"/>
        </w:rPr>
        <w:t xml:space="preserve">, will user be </w:t>
      </w:r>
      <w:r>
        <w:t>satisfied?</w:t>
      </w:r>
    </w:p>
    <w:p>
      <w:pPr>
        <w:pStyle w:val="5"/>
      </w:pPr>
      <w:bookmarkStart w:id="187" w:name="_Toc382828145"/>
      <w:r>
        <w:rPr>
          <w:rFonts w:hint="eastAsia"/>
        </w:rPr>
        <w:t>Analyze Result</w:t>
      </w:r>
      <w:bookmarkEnd w:id="187"/>
    </w:p>
    <w:p>
      <w:pPr>
        <w:pStyle w:val="40"/>
        <w:numPr>
          <w:ilvl w:val="0"/>
          <w:numId w:val="19"/>
        </w:numPr>
        <w:ind w:firstLineChars="0"/>
      </w:pPr>
      <w:r>
        <w:rPr>
          <w:rFonts w:hint="eastAsia"/>
        </w:rPr>
        <w:t xml:space="preserve">Find </w:t>
      </w:r>
      <w:r>
        <w:t xml:space="preserve">out </w:t>
      </w:r>
      <w:r>
        <w:rPr>
          <w:rFonts w:hint="eastAsia"/>
        </w:rPr>
        <w:t xml:space="preserve">the </w:t>
      </w:r>
      <w:r>
        <w:t>slowest</w:t>
      </w:r>
      <w:r>
        <w:rPr>
          <w:rFonts w:hint="eastAsia"/>
        </w:rPr>
        <w:t xml:space="preserve"> operation and slowest steps of the system. Analyze </w:t>
      </w:r>
      <w:r>
        <w:fldChar w:fldCharType="begin"/>
      </w:r>
      <w:r>
        <w:instrText xml:space="preserve">HYPERLINK  \l "_The_Results_of" </w:instrText>
      </w:r>
      <w:r>
        <w:fldChar w:fldCharType="separate"/>
      </w:r>
      <w:r>
        <w:rPr>
          <w:rStyle w:val="34"/>
        </w:rPr>
        <w:t>The Results of Aggregate Report</w:t>
      </w:r>
      <w:r>
        <w:fldChar w:fldCharType="end"/>
      </w:r>
      <w:r>
        <w:rPr>
          <w:rFonts w:hint="eastAsia"/>
        </w:rPr>
        <w:t xml:space="preserve"> and </w:t>
      </w:r>
      <w:r>
        <w:fldChar w:fldCharType="begin"/>
      </w:r>
      <w:r>
        <w:instrText xml:space="preserve">HYPERLINK  \l "_Response_Times_Distribution" </w:instrText>
      </w:r>
      <w:r>
        <w:fldChar w:fldCharType="separate"/>
      </w:r>
      <w:r>
        <w:rPr>
          <w:rStyle w:val="34"/>
        </w:rPr>
        <w:t>Response Times Distribution</w:t>
      </w:r>
      <w:r>
        <w:fldChar w:fldCharType="end"/>
      </w:r>
      <w:r>
        <w:rPr>
          <w:rFonts w:hint="eastAsia"/>
        </w:rPr>
        <w:t xml:space="preserve"> results:</w:t>
      </w:r>
    </w:p>
    <w:p>
      <w:r>
        <w:rPr>
          <w:rFonts w:hint="eastAsia" w:ascii="Times New Roman" w:hAnsi="Times New Roman" w:eastAsia="宋体" w:cs="Times New Roman"/>
          <w:kern w:val="2"/>
          <w:sz w:val="23"/>
          <w:szCs w:val="22"/>
          <w:lang w:val="en-US" w:eastAsia="zh-CN" w:bidi="ar-SA"/>
        </w:rPr>
        <w:pict>
          <v:shape id="图片 9" o:spid="_x0000_s1089" type="#_x0000_t75" style="height:230.9pt;width:415.2pt;rotation:0f;" o:ole="f" fillcolor="#FFFFFF" filled="f" o:preferrelative="t" stroked="f" coordorigin="0,0" coordsize="21600,21600">
            <v:fill on="f" color2="#FFFFFF" focus="0%"/>
            <v:imagedata gain="65536f" blacklevel="0f" gamma="0" o:title="" r:id="rId72"/>
            <o:lock v:ext="edit" position="f" selection="f" grouping="f" rotation="f" cropping="f" text="f" aspectratio="t"/>
            <w10:wrap type="none"/>
            <w10:anchorlock/>
          </v:shape>
        </w:pict>
      </w:r>
    </w:p>
    <w:p>
      <w:r>
        <w:rPr>
          <w:rFonts w:hint="eastAsia"/>
        </w:rPr>
        <w:t xml:space="preserve">Use </w:t>
      </w:r>
      <w:r>
        <w:t>“</w:t>
      </w:r>
      <w:r>
        <w:rPr>
          <w:rFonts w:hint="eastAsia"/>
        </w:rPr>
        <w:t>label selection</w:t>
      </w:r>
      <w:r>
        <w:t>”</w:t>
      </w:r>
      <w:r>
        <w:rPr>
          <w:rFonts w:hint="eastAsia"/>
        </w:rPr>
        <w:t xml:space="preserve"> to filter special samples:</w:t>
      </w:r>
    </w:p>
    <w:p>
      <w:r>
        <w:rPr>
          <w:rFonts w:hint="eastAsia" w:ascii="Times New Roman" w:hAnsi="Times New Roman" w:eastAsia="宋体" w:cs="Times New Roman"/>
          <w:kern w:val="2"/>
          <w:sz w:val="23"/>
          <w:szCs w:val="22"/>
          <w:lang w:val="en-US" w:eastAsia="zh-CN" w:bidi="ar-SA"/>
        </w:rPr>
        <w:pict>
          <v:shape id="图片 36" o:spid="_x0000_s1090" type="#_x0000_t75" style="height:196.1pt;width:415.3pt;rotation:0f;" o:ole="f" fillcolor="#FFFFFF" filled="f" o:preferrelative="t" stroked="f" coordorigin="0,0" coordsize="21600,21600">
            <v:fill on="f" color2="#FFFFFF" focus="0%"/>
            <v:imagedata gain="65536f" blacklevel="0f" gamma="0" o:title="" r:id="rId73"/>
            <o:lock v:ext="edit" position="f" selection="f" grouping="f" rotation="f" cropping="f" text="f" aspectratio="t"/>
            <w10:wrap type="none"/>
            <w10:anchorlock/>
          </v:shape>
        </w:pict>
      </w:r>
    </w:p>
    <w:p>
      <w:pPr>
        <w:pStyle w:val="40"/>
        <w:numPr>
          <w:ilvl w:val="0"/>
          <w:numId w:val="19"/>
        </w:numPr>
        <w:ind w:firstLineChars="0"/>
      </w:pPr>
      <w:r>
        <w:t>S</w:t>
      </w:r>
      <w:r>
        <w:rPr>
          <w:rFonts w:hint="eastAsia"/>
        </w:rPr>
        <w:t>tability: analyze</w:t>
      </w:r>
      <w:r>
        <w:t xml:space="preserve"> </w:t>
      </w:r>
      <w:r>
        <w:fldChar w:fldCharType="begin"/>
      </w:r>
      <w:r>
        <w:instrText xml:space="preserve">HYPERLINK  \l "_Response_Times_Over" </w:instrText>
      </w:r>
      <w:r>
        <w:fldChar w:fldCharType="separate"/>
      </w:r>
      <w:r>
        <w:rPr>
          <w:rStyle w:val="34"/>
        </w:rPr>
        <w:t>Response Times Over Time</w:t>
      </w:r>
      <w:r>
        <w:fldChar w:fldCharType="end"/>
      </w:r>
      <w:r>
        <w:rPr>
          <w:rFonts w:hint="eastAsia"/>
        </w:rPr>
        <w:t xml:space="preserve"> result.</w:t>
      </w:r>
    </w:p>
    <w:p>
      <w:pPr>
        <w:pStyle w:val="40"/>
        <w:numPr>
          <w:ilvl w:val="0"/>
          <w:numId w:val="19"/>
        </w:numPr>
        <w:ind w:firstLineChars="0"/>
      </w:pPr>
      <w:r>
        <w:rPr>
          <w:rFonts w:hint="eastAsia"/>
        </w:rPr>
        <w:t>Resource utilization</w:t>
      </w:r>
      <w:r>
        <w:t xml:space="preserve"> </w:t>
      </w:r>
      <w:r>
        <w:rPr>
          <w:rFonts w:hint="eastAsia"/>
        </w:rPr>
        <w:t xml:space="preserve">: analyze </w:t>
      </w:r>
      <w:r>
        <w:fldChar w:fldCharType="begin"/>
      </w:r>
      <w:r>
        <w:instrText xml:space="preserve">HYPERLINK  \l "_JavaMelody" </w:instrText>
      </w:r>
      <w:r>
        <w:fldChar w:fldCharType="separate"/>
      </w:r>
      <w:r>
        <w:rPr>
          <w:rStyle w:val="34"/>
        </w:rPr>
        <w:t>JavaMelody</w:t>
      </w:r>
      <w:r>
        <w:fldChar w:fldCharType="end"/>
      </w:r>
      <w:r>
        <w:rPr>
          <w:rFonts w:hint="eastAsia"/>
        </w:rPr>
        <w:t xml:space="preserve"> result. </w:t>
      </w:r>
    </w:p>
    <w:p>
      <w:pPr>
        <w:pStyle w:val="40"/>
        <w:ind w:left="1066" w:firstLine="0" w:firstLineChars="0"/>
      </w:pPr>
    </w:p>
    <w:p>
      <w:pPr>
        <w:pStyle w:val="4"/>
      </w:pPr>
      <w:bookmarkStart w:id="188" w:name="_Load_Test"/>
      <w:bookmarkEnd w:id="188"/>
      <w:bookmarkStart w:id="189" w:name="_Toc382828146"/>
      <w:bookmarkStart w:id="190" w:name="_Toc393794601"/>
      <w:r>
        <w:rPr>
          <w:rFonts w:hint="eastAsia" w:eastAsia="宋体"/>
        </w:rPr>
        <w:t>I</w:t>
      </w:r>
      <w:r>
        <w:t xml:space="preserve">ncreasing </w:t>
      </w:r>
      <w:r>
        <w:rPr>
          <w:rFonts w:hint="eastAsia"/>
        </w:rPr>
        <w:t>Load Test</w:t>
      </w:r>
      <w:bookmarkEnd w:id="189"/>
      <w:bookmarkEnd w:id="190"/>
    </w:p>
    <w:p>
      <w:r>
        <w:t>Load testing helps to identify the maximum operating capacity of an application as well as any bottlenecks that might interfere with its operating at capacity. There are many reasons for load-testing a Web application.</w:t>
      </w:r>
      <w:r>
        <w:rPr>
          <w:rFonts w:hint="eastAsia" w:eastAsia="宋体"/>
        </w:rPr>
        <w:t xml:space="preserve"> </w:t>
      </w:r>
      <w:r>
        <w:t xml:space="preserve">As you begin load testing, it is recommended that you start with a small number of virtual users and then incrementally increase the load from normal to peak. You can then observe how your application performs during </w:t>
      </w:r>
      <w:r>
        <w:rPr>
          <w:highlight w:val="green"/>
          <w:rPrChange w:id="4" w:author="yanling" w:date="2015-03-22T16:52:00Z">
            <w:rPr/>
          </w:rPrChange>
        </w:rPr>
        <w:t>this gradually increasing load condition. Eventually, you will cross a threshold limit for your performance objectives. For example, you might continue to increase the load until the server processor utilization reaches 75 percent, or when end-user response times exceed 8 seconds.</w:t>
      </w:r>
    </w:p>
    <w:p>
      <w:pPr>
        <w:pStyle w:val="40"/>
        <w:ind w:firstLine="360" w:firstLineChars="0"/>
      </w:pPr>
    </w:p>
    <w:p>
      <w:pPr>
        <w:pStyle w:val="40"/>
        <w:keepNext/>
        <w:widowControl/>
        <w:numPr>
          <w:ilvl w:val="0"/>
          <w:numId w:val="17"/>
        </w:numPr>
        <w:spacing w:before="240" w:after="60"/>
        <w:ind w:firstLineChars="0"/>
        <w:jc w:val="left"/>
        <w:outlineLvl w:val="1"/>
        <w:rPr>
          <w:b/>
          <w:vanish/>
          <w:szCs w:val="21"/>
        </w:rPr>
      </w:pPr>
      <w:bookmarkStart w:id="191" w:name="_Toc382828147"/>
      <w:bookmarkEnd w:id="191"/>
      <w:bookmarkStart w:id="192" w:name="_Toc393794602"/>
      <w:bookmarkEnd w:id="192"/>
    </w:p>
    <w:p>
      <w:pPr>
        <w:pStyle w:val="5"/>
      </w:pPr>
      <w:bookmarkStart w:id="193" w:name="_Toc382828148"/>
      <w:r>
        <w:rPr>
          <w:rFonts w:hint="eastAsia"/>
        </w:rPr>
        <w:t>Test Goal</w:t>
      </w:r>
      <w:bookmarkEnd w:id="193"/>
    </w:p>
    <w:p>
      <w:pPr>
        <w:rPr>
          <w:szCs w:val="23"/>
        </w:rPr>
      </w:pPr>
      <w:r>
        <w:rPr>
          <w:rFonts w:ascii="Calibri" w:hAnsi="Calibri"/>
        </w:rPr>
        <w:t xml:space="preserve">To </w:t>
      </w:r>
      <w:r>
        <w:t xml:space="preserve">verify application behavior under normal and peak load conditions. </w:t>
      </w:r>
      <w:r>
        <w:rPr>
          <w:rFonts w:hint="eastAsia"/>
        </w:rPr>
        <w:t xml:space="preserve">It is meaningful to find </w:t>
      </w:r>
      <w:r>
        <w:t xml:space="preserve">application behavior based on target load levels </w:t>
      </w:r>
      <w:r>
        <w:rPr>
          <w:rFonts w:hint="eastAsia"/>
        </w:rPr>
        <w:t>(</w:t>
      </w:r>
      <w:r>
        <w:t>production HTTP LOG * 200% throughput</w:t>
      </w:r>
      <w:r>
        <w:rPr>
          <w:rFonts w:hint="eastAsia"/>
        </w:rPr>
        <w:t>)</w:t>
      </w:r>
      <w:r>
        <w:t>. The purpose of identifying target load levels is to ensure that your tests can be used to predict or compare a variety of production load conditions. The main outcomes that load testing helps you to accomplish are:</w:t>
      </w:r>
    </w:p>
    <w:p>
      <w:pPr>
        <w:pStyle w:val="40"/>
        <w:numPr>
          <w:ilvl w:val="0"/>
          <w:numId w:val="20"/>
        </w:numPr>
        <w:ind w:firstLineChars="0"/>
      </w:pPr>
      <w:r>
        <w:t xml:space="preserve">Updated test plans and test designs for load and performance testing </w:t>
      </w:r>
    </w:p>
    <w:p>
      <w:pPr>
        <w:pStyle w:val="40"/>
        <w:numPr>
          <w:ilvl w:val="0"/>
          <w:numId w:val="20"/>
        </w:numPr>
        <w:ind w:firstLineChars="0"/>
      </w:pPr>
      <w:r>
        <w:t xml:space="preserve">Various performance measures such as throughput, response time, and resource utilization </w:t>
      </w:r>
    </w:p>
    <w:p>
      <w:pPr>
        <w:pStyle w:val="40"/>
        <w:numPr>
          <w:ilvl w:val="0"/>
          <w:numId w:val="20"/>
        </w:numPr>
        <w:ind w:firstLineChars="0"/>
      </w:pPr>
      <w:r>
        <w:t>Potential bottlenecks that need to be analyzed in the white-box testing phase</w:t>
      </w:r>
      <w:r>
        <w:rPr>
          <w:rFonts w:hint="eastAsia"/>
        </w:rPr>
        <w:t>, such like: Memory leak, t</w:t>
      </w:r>
      <w:r>
        <w:t>oo</w:t>
      </w:r>
      <w:r>
        <w:rPr>
          <w:rFonts w:hint="eastAsia"/>
        </w:rPr>
        <w:t xml:space="preserve"> much slow s</w:t>
      </w:r>
      <w:r>
        <w:t>cenarios</w:t>
      </w:r>
      <w:r>
        <w:rPr>
          <w:rFonts w:hint="eastAsia"/>
        </w:rPr>
        <w:t xml:space="preserve">/ activities (compared to </w:t>
      </w:r>
      <w:r>
        <w:t>requirement</w:t>
      </w:r>
      <w:r>
        <w:rPr>
          <w:rFonts w:hint="eastAsia"/>
        </w:rPr>
        <w:t xml:space="preserve"> doc or bench mark), activities using too much resource.</w:t>
      </w:r>
    </w:p>
    <w:p>
      <w:pPr>
        <w:pStyle w:val="40"/>
        <w:numPr>
          <w:ilvl w:val="0"/>
          <w:numId w:val="20"/>
        </w:numPr>
        <w:ind w:firstLineChars="0"/>
      </w:pPr>
      <w:r>
        <w:rPr>
          <w:rFonts w:hint="eastAsia"/>
        </w:rPr>
        <w:t>M</w:t>
      </w:r>
      <w:r>
        <w:t>aximum operating capacity of an application</w:t>
      </w:r>
      <w:r>
        <w:rPr>
          <w:rFonts w:hint="eastAsia"/>
        </w:rPr>
        <w:t>.</w:t>
      </w:r>
    </w:p>
    <w:p>
      <w:pPr>
        <w:pStyle w:val="40"/>
        <w:numPr>
          <w:ilvl w:val="0"/>
          <w:numId w:val="20"/>
        </w:numPr>
        <w:ind w:firstLineChars="0"/>
      </w:pPr>
      <w:r>
        <w:t>The behavior of the application at various load level</w:t>
      </w:r>
      <w:r>
        <w:rPr>
          <w:rFonts w:hint="eastAsia"/>
        </w:rPr>
        <w:t xml:space="preserve">. </w:t>
      </w:r>
    </w:p>
    <w:p>
      <w:pPr>
        <w:pStyle w:val="43"/>
        <w:rPr>
          <w:sz w:val="23"/>
          <w:szCs w:val="23"/>
        </w:rPr>
      </w:pPr>
    </w:p>
    <w:p>
      <w:pPr>
        <w:pStyle w:val="40"/>
        <w:widowControl/>
        <w:spacing w:after="200" w:line="276" w:lineRule="auto"/>
        <w:ind w:firstLine="0" w:firstLineChars="0"/>
        <w:contextualSpacing/>
        <w:jc w:val="left"/>
      </w:pPr>
    </w:p>
    <w:p>
      <w:pPr>
        <w:pStyle w:val="5"/>
      </w:pPr>
      <w:bookmarkStart w:id="194" w:name="_Toc382828149"/>
      <w:r>
        <w:rPr>
          <w:rFonts w:hint="eastAsia"/>
        </w:rPr>
        <w:t>Test Approach</w:t>
      </w:r>
      <w:bookmarkEnd w:id="194"/>
    </w:p>
    <w:p>
      <w:r>
        <w:rPr>
          <w:rFonts w:hint="eastAsia"/>
        </w:rPr>
        <w:t>A</w:t>
      </w:r>
      <w:r>
        <w:t>s you begin load testing, it is recommended that you start with a small number of virtual users and then incrementally increase the load from normal to peak. You can then observe how your application performs during this gradually increasing load condition. Eventually, you will cross a threshold limit for your performance objectives. For example, you might continue to increase the load until the server processor utilization reaches 75 percent, or when end-user response times exceed 8</w:t>
      </w:r>
      <w:r>
        <w:rPr>
          <w:rFonts w:hint="eastAsia"/>
        </w:rPr>
        <w:t xml:space="preserve"> </w:t>
      </w:r>
      <w:r>
        <w:t xml:space="preserve">seconds. </w:t>
      </w:r>
      <w:r>
        <w:rPr>
          <w:rFonts w:hint="eastAsia"/>
        </w:rPr>
        <w:t>You can use Stepping Thread Group like below, target load=50.</w:t>
      </w:r>
    </w:p>
    <w:p>
      <w:r>
        <w:rPr>
          <w:rFonts w:hint="eastAsia" w:ascii="Times New Roman" w:hAnsi="Times New Roman" w:eastAsia="宋体" w:cs="Times New Roman"/>
          <w:kern w:val="2"/>
          <w:sz w:val="23"/>
          <w:szCs w:val="22"/>
          <w:lang w:val="en-US" w:eastAsia="zh-CN" w:bidi="ar-SA"/>
        </w:rPr>
        <w:pict>
          <v:shape id="图片 10" o:spid="_x0000_s1091" type="#_x0000_t75" style="height:215.05pt;width:415.2pt;rotation:0f;" o:ole="f" fillcolor="#FFFFFF" filled="f" o:preferrelative="t" stroked="f" coordorigin="0,0" coordsize="21600,21600">
            <v:fill on="f" color2="#FFFFFF" focus="0%"/>
            <v:imagedata gain="65536f" blacklevel="0f" gamma="0" o:title="" r:id="rId74"/>
            <o:lock v:ext="edit" position="f" selection="f" grouping="f" rotation="f" cropping="f" text="f" aspectratio="t"/>
            <w10:wrap type="none"/>
            <w10:anchorlock/>
          </v:shape>
        </w:pict>
      </w:r>
    </w:p>
    <w:p>
      <w:pPr>
        <w:ind w:left="1260" w:firstLine="420"/>
        <w:rPr>
          <w:b/>
        </w:rPr>
      </w:pPr>
    </w:p>
    <w:p>
      <w:pPr>
        <w:pStyle w:val="5"/>
      </w:pPr>
      <w:bookmarkStart w:id="195" w:name="_Toc382828150"/>
      <w:r>
        <w:t>Key Criteria to Monitor</w:t>
      </w:r>
      <w:bookmarkEnd w:id="195"/>
    </w:p>
    <w:p>
      <w:pPr>
        <w:rPr>
          <w:b/>
        </w:rPr>
      </w:pPr>
      <w:r>
        <w:fldChar w:fldCharType="begin"/>
      </w:r>
      <w:r>
        <w:instrText xml:space="preserve">HYPERLINK  \l "_Response_Times_vs" </w:instrText>
      </w:r>
      <w:r>
        <w:fldChar w:fldCharType="separate"/>
      </w:r>
      <w:r>
        <w:rPr>
          <w:rStyle w:val="34"/>
          <w:b/>
        </w:rPr>
        <w:t>Response Times vs Threads</w:t>
      </w:r>
      <w:r>
        <w:fldChar w:fldCharType="end"/>
      </w:r>
      <w:r>
        <w:rPr>
          <w:rFonts w:hint="eastAsia"/>
          <w:b/>
        </w:rPr>
        <w:t xml:space="preserve">, </w:t>
      </w:r>
    </w:p>
    <w:p>
      <w:pPr>
        <w:rPr>
          <w:b/>
        </w:rPr>
      </w:pPr>
      <w:r>
        <w:fldChar w:fldCharType="begin"/>
      </w:r>
      <w:r>
        <w:instrText xml:space="preserve">HYPERLINK  \l "_Response_Times_Over" </w:instrText>
      </w:r>
      <w:r>
        <w:fldChar w:fldCharType="separate"/>
      </w:r>
      <w:r>
        <w:rPr>
          <w:rStyle w:val="34"/>
          <w:b/>
        </w:rPr>
        <w:t>Response Times Over Time</w:t>
      </w:r>
      <w:r>
        <w:fldChar w:fldCharType="end"/>
      </w:r>
      <w:r>
        <w:rPr>
          <w:rFonts w:hint="eastAsia"/>
          <w:b/>
        </w:rPr>
        <w:t>,</w:t>
      </w:r>
    </w:p>
    <w:p>
      <w:pPr>
        <w:rPr>
          <w:b/>
        </w:rPr>
      </w:pPr>
      <w:r>
        <w:fldChar w:fldCharType="begin"/>
      </w:r>
      <w:r>
        <w:instrText xml:space="preserve">HYPERLINK  \l "_The_Results_of" </w:instrText>
      </w:r>
      <w:r>
        <w:fldChar w:fldCharType="separate"/>
      </w:r>
      <w:r>
        <w:rPr>
          <w:rStyle w:val="34"/>
          <w:b/>
        </w:rPr>
        <w:t>The Results of Aggregate Report</w:t>
      </w:r>
      <w:r>
        <w:fldChar w:fldCharType="end"/>
      </w:r>
      <w:r>
        <w:rPr>
          <w:rFonts w:hint="eastAsia"/>
          <w:b/>
        </w:rPr>
        <w:t xml:space="preserve">, </w:t>
      </w:r>
    </w:p>
    <w:p>
      <w:pPr>
        <w:rPr>
          <w:b/>
        </w:rPr>
      </w:pPr>
      <w:r>
        <w:fldChar w:fldCharType="begin"/>
      </w:r>
      <w:r>
        <w:instrText xml:space="preserve">HYPERLINK  \l "_Transactions_Per_second" </w:instrText>
      </w:r>
      <w:r>
        <w:fldChar w:fldCharType="separate"/>
      </w:r>
      <w:r>
        <w:rPr>
          <w:rStyle w:val="34"/>
          <w:b/>
        </w:rPr>
        <w:t>Transactions Per second</w:t>
      </w:r>
      <w:r>
        <w:fldChar w:fldCharType="end"/>
      </w:r>
      <w:r>
        <w:rPr>
          <w:rFonts w:hint="eastAsia"/>
          <w:b/>
        </w:rPr>
        <w:t xml:space="preserve">, </w:t>
      </w:r>
    </w:p>
    <w:p>
      <w:pPr>
        <w:rPr>
          <w:b/>
        </w:rPr>
      </w:pPr>
      <w:r>
        <w:fldChar w:fldCharType="begin"/>
      </w:r>
      <w:r>
        <w:instrText xml:space="preserve">HYPERLINK  \l "_JavaMelody" </w:instrText>
      </w:r>
      <w:r>
        <w:fldChar w:fldCharType="separate"/>
      </w:r>
      <w:r>
        <w:rPr>
          <w:rStyle w:val="34"/>
          <w:b/>
        </w:rPr>
        <w:t>JavaMelody</w:t>
      </w:r>
      <w:r>
        <w:fldChar w:fldCharType="end"/>
      </w:r>
      <w:r>
        <w:rPr>
          <w:rFonts w:hint="eastAsia"/>
          <w:b/>
        </w:rPr>
        <w:t xml:space="preserve">: </w:t>
      </w:r>
      <w:r>
        <w:rPr>
          <w:rStyle w:val="54"/>
          <w:rFonts w:hint="eastAsia"/>
        </w:rPr>
        <w:t>CPU, Memory, disk, network</w:t>
      </w:r>
      <w:r>
        <w:rPr>
          <w:rFonts w:hint="eastAsia"/>
          <w:b/>
        </w:rPr>
        <w:t xml:space="preserve"> </w:t>
      </w:r>
    </w:p>
    <w:p>
      <w:r>
        <w:fldChar w:fldCharType="begin"/>
      </w:r>
      <w:r>
        <w:instrText xml:space="preserve">HYPERLINK  \l "_WAS_PMI" </w:instrText>
      </w:r>
      <w:r>
        <w:fldChar w:fldCharType="separate"/>
      </w:r>
      <w:r>
        <w:rPr>
          <w:rStyle w:val="34"/>
          <w:b/>
        </w:rPr>
        <w:t>WAS PMI</w:t>
      </w:r>
      <w:r>
        <w:fldChar w:fldCharType="end"/>
      </w:r>
      <w:r>
        <w:rPr>
          <w:rFonts w:hint="eastAsia"/>
          <w:b/>
        </w:rPr>
        <w:t xml:space="preserve">: </w:t>
      </w:r>
      <w:r>
        <w:rPr>
          <w:rStyle w:val="54"/>
        </w:rPr>
        <w:t xml:space="preserve">thread pool usage in WAS, connection pool usage in WAS, JVM status, system memory usage, CPU usage, </w:t>
      </w:r>
      <w:r>
        <w:rPr>
          <w:rFonts w:hint="eastAsia"/>
        </w:rPr>
        <w:t>Object Remote Broker thread pool</w:t>
      </w:r>
      <w:r>
        <w:t xml:space="preserve"> …etc.</w:t>
      </w:r>
    </w:p>
    <w:p>
      <w:pPr>
        <w:pStyle w:val="5"/>
      </w:pPr>
      <w:bookmarkStart w:id="196" w:name="_Toc382828151"/>
      <w:r>
        <w:rPr>
          <w:rFonts w:hint="eastAsia"/>
        </w:rPr>
        <w:t>Expect Result</w:t>
      </w:r>
      <w:bookmarkEnd w:id="196"/>
    </w:p>
    <w:p>
      <w:pPr>
        <w:numPr>
          <w:ilvl w:val="0"/>
          <w:numId w:val="21"/>
        </w:numPr>
      </w:pPr>
      <w:r>
        <w:t>The behavior of the application at various load level</w:t>
      </w:r>
      <w:r>
        <w:rPr>
          <w:rFonts w:hint="eastAsia"/>
        </w:rPr>
        <w:t>. B</w:t>
      </w:r>
      <w:r>
        <w:t>y testing a variety of scenarios, including what the team determines to be “best,” “worst,” and “expected” cases in terms of the measurements being collected</w:t>
      </w:r>
      <w:r>
        <w:rPr>
          <w:rFonts w:hint="eastAsia"/>
        </w:rPr>
        <w:t xml:space="preserve">. </w:t>
      </w:r>
    </w:p>
    <w:p>
      <w:pPr>
        <w:numPr>
          <w:ilvl w:val="0"/>
          <w:numId w:val="21"/>
        </w:numPr>
      </w:pPr>
      <w:r>
        <w:rPr>
          <w:rFonts w:hint="eastAsia"/>
        </w:rPr>
        <w:t>System performance based on target load level will be satisfied by end user.</w:t>
      </w:r>
    </w:p>
    <w:p>
      <w:pPr>
        <w:numPr>
          <w:ilvl w:val="0"/>
          <w:numId w:val="21"/>
        </w:numPr>
      </w:pPr>
      <w:r>
        <w:rPr>
          <w:rFonts w:hint="eastAsia"/>
        </w:rPr>
        <w:t>System capacity: M</w:t>
      </w:r>
      <w:r>
        <w:t>aximum operating capacity of an application</w:t>
      </w:r>
      <w:r>
        <w:rPr>
          <w:rFonts w:hint="eastAsia"/>
        </w:rPr>
        <w:t>.</w:t>
      </w:r>
      <w:r>
        <w:t xml:space="preserve"> How many users and/or transactions a given system will support and still meet performance goals.</w:t>
      </w:r>
    </w:p>
    <w:p>
      <w:pPr>
        <w:ind w:left="720"/>
      </w:pPr>
    </w:p>
    <w:p/>
    <w:p>
      <w:pPr>
        <w:pStyle w:val="40"/>
        <w:widowControl/>
        <w:spacing w:after="200" w:line="276" w:lineRule="auto"/>
        <w:ind w:firstLine="0" w:firstLineChars="0"/>
        <w:contextualSpacing/>
        <w:jc w:val="left"/>
      </w:pPr>
    </w:p>
    <w:p>
      <w:pPr>
        <w:pStyle w:val="5"/>
      </w:pPr>
      <w:bookmarkStart w:id="197" w:name="_Toc382828152"/>
      <w:r>
        <w:rPr>
          <w:rFonts w:hint="eastAsia"/>
        </w:rPr>
        <w:t>Analyze Result</w:t>
      </w:r>
      <w:bookmarkEnd w:id="197"/>
    </w:p>
    <w:p>
      <w:pPr>
        <w:pStyle w:val="43"/>
        <w:ind w:left="435"/>
        <w:rPr>
          <w:rFonts w:eastAsia="宋体"/>
          <w:b/>
        </w:rPr>
      </w:pPr>
      <w:r>
        <w:rPr>
          <w:sz w:val="23"/>
          <w:szCs w:val="23"/>
        </w:rPr>
        <w:t>In this graph, a dashed line represents the performance goal</w:t>
      </w:r>
      <w:r>
        <w:rPr>
          <w:rFonts w:hint="eastAsia" w:eastAsia="宋体"/>
          <w:sz w:val="23"/>
          <w:szCs w:val="23"/>
        </w:rPr>
        <w:t>.</w:t>
      </w:r>
      <w:r>
        <w:rPr>
          <w:sz w:val="23"/>
          <w:szCs w:val="23"/>
        </w:rPr>
        <w:t xml:space="preserve"> </w:t>
      </w:r>
      <w:r>
        <w:rPr>
          <w:rFonts w:hint="eastAsia" w:eastAsia="宋体"/>
          <w:sz w:val="23"/>
          <w:szCs w:val="23"/>
        </w:rPr>
        <w:t xml:space="preserve">The 3 scenarios </w:t>
      </w:r>
      <w:r>
        <w:rPr>
          <w:rFonts w:eastAsia="宋体"/>
          <w:sz w:val="23"/>
          <w:szCs w:val="23"/>
        </w:rPr>
        <w:t>performances</w:t>
      </w:r>
      <w:r>
        <w:rPr>
          <w:rFonts w:hint="eastAsia" w:eastAsia="宋体"/>
          <w:sz w:val="23"/>
          <w:szCs w:val="23"/>
        </w:rPr>
        <w:t xml:space="preserve"> different under </w:t>
      </w:r>
      <w:r>
        <w:rPr>
          <w:rFonts w:eastAsia="宋体"/>
          <w:sz w:val="23"/>
          <w:szCs w:val="23"/>
        </w:rPr>
        <w:t>increasing</w:t>
      </w:r>
      <w:r>
        <w:rPr>
          <w:rFonts w:hint="eastAsia" w:eastAsia="宋体"/>
          <w:sz w:val="23"/>
          <w:szCs w:val="23"/>
        </w:rPr>
        <w:t xml:space="preserve"> load. T</w:t>
      </w:r>
      <w:r>
        <w:rPr>
          <w:sz w:val="23"/>
          <w:szCs w:val="23"/>
        </w:rPr>
        <w:t xml:space="preserve">he three curves represent the results from the </w:t>
      </w:r>
      <w:commentRangeStart w:id="12"/>
      <w:r>
        <w:rPr>
          <w:sz w:val="23"/>
          <w:szCs w:val="23"/>
        </w:rPr>
        <w:t>worst-case</w:t>
      </w:r>
      <w:commentRangeEnd w:id="12"/>
      <w:r>
        <w:rPr>
          <w:rStyle w:val="36"/>
          <w:color w:val="auto"/>
          <w:kern w:val="2"/>
        </w:rPr>
        <w:commentReference w:id="12"/>
      </w:r>
      <w:r>
        <w:rPr>
          <w:sz w:val="23"/>
          <w:szCs w:val="23"/>
        </w:rPr>
        <w:t xml:space="preserve"> (most performance-intensive), best-case (least performance-intensive), and expected-case user community models. Observing where these curves cross the</w:t>
      </w:r>
      <w:r>
        <w:rPr>
          <w:rFonts w:hint="eastAsia"/>
          <w:sz w:val="23"/>
          <w:szCs w:val="23"/>
        </w:rPr>
        <w:t xml:space="preserve"> </w:t>
      </w:r>
      <w:r>
        <w:rPr>
          <w:sz w:val="23"/>
          <w:szCs w:val="23"/>
        </w:rPr>
        <w:t xml:space="preserve">horizontal line, one can see how many users can access the system in each case while still meeting the stated performance goal. </w:t>
      </w:r>
    </w:p>
    <w:p>
      <w:pPr>
        <w:rPr>
          <w:b/>
        </w:rPr>
      </w:pPr>
      <w:r>
        <w:rPr>
          <w:rFonts w:hint="eastAsia" w:ascii="Times New Roman" w:hAnsi="Times New Roman" w:eastAsia="宋体" w:cs="Times New Roman"/>
          <w:kern w:val="2"/>
          <w:sz w:val="23"/>
          <w:szCs w:val="22"/>
          <w:lang w:val="en-US" w:eastAsia="zh-CN" w:bidi="ar-SA"/>
        </w:rPr>
        <w:pict>
          <v:shape id="图片 11" o:spid="_x0000_s1092" type="#_x0000_t75" style="height:282.25pt;width:415.2pt;rotation:0f;" o:ole="f" fillcolor="#FFFFFF" filled="f" o:preferrelative="t" stroked="f" coordorigin="0,0" coordsize="21600,21600">
            <v:fill on="f" color2="#FFFFFF" focus="0%"/>
            <v:imagedata gain="65536f" blacklevel="0f" gamma="0" o:title="" r:id="rId75"/>
            <o:lock v:ext="edit" position="f" selection="f" grouping="f" rotation="f" cropping="f" text="f" aspectratio="t"/>
            <w10:wrap type="none"/>
            <w10:anchorlock/>
          </v:shape>
        </w:pict>
      </w:r>
    </w:p>
    <w:p>
      <w:pPr>
        <w:rPr>
          <w:b/>
        </w:rPr>
      </w:pPr>
    </w:p>
    <w:p>
      <w:pPr>
        <w:rPr>
          <w:b/>
        </w:rPr>
      </w:pPr>
      <w:r>
        <w:rPr>
          <w:rFonts w:hint="eastAsia"/>
          <w:b/>
        </w:rPr>
        <w:t>Below is Dursafety application on DO3 test result:</w:t>
      </w:r>
    </w:p>
    <w:p>
      <w:r>
        <w:rPr>
          <w:rFonts w:ascii="Times New Roman" w:hAnsi="Times New Roman" w:eastAsia="宋体" w:cs="Times New Roman"/>
          <w:kern w:val="2"/>
          <w:sz w:val="23"/>
          <w:szCs w:val="22"/>
          <w:lang w:val="en-US" w:eastAsia="zh-CN" w:bidi="ar-SA"/>
        </w:rPr>
        <w:pict>
          <v:shape id="图片 7" o:spid="_x0000_s1093" type="#_x0000_t75" style="height:265.9pt;width:415.3pt;rotation:0f;" o:ole="f" fillcolor="#FFFFFF" filled="f" o:preferrelative="t" stroked="f" coordorigin="0,0" coordsize="21600,21600">
            <v:fill on="f" color2="#FFFFFF" focus="0%"/>
            <v:imagedata gain="65536f" blacklevel="0f" gamma="0" o:title="" r:id="rId60"/>
            <o:lock v:ext="edit" position="f" selection="f" grouping="f" rotation="f" cropping="f" text="f" aspectratio="t"/>
            <w10:wrap type="none"/>
            <w10:anchorlock/>
          </v:shape>
        </w:pict>
      </w:r>
    </w:p>
    <w:p>
      <w:r>
        <w:t>U</w:t>
      </w:r>
      <w:r>
        <w:rPr>
          <w:rFonts w:hint="eastAsia"/>
        </w:rPr>
        <w:t xml:space="preserve">sers &gt;9, response time of </w:t>
      </w:r>
      <w:r>
        <w:t>“</w:t>
      </w:r>
      <w:r>
        <w:rPr>
          <w:rFonts w:hint="eastAsia"/>
        </w:rPr>
        <w:t>Search</w:t>
      </w:r>
      <w:r>
        <w:t>”</w:t>
      </w:r>
      <w:r>
        <w:rPr>
          <w:rFonts w:hint="eastAsia"/>
        </w:rPr>
        <w:t xml:space="preserve"> becomes greater than 10s.</w:t>
      </w:r>
    </w:p>
    <w:p>
      <w:r>
        <w:rPr>
          <w:rFonts w:ascii="Times New Roman" w:hAnsi="Times New Roman" w:eastAsia="宋体" w:cs="Times New Roman"/>
          <w:kern w:val="2"/>
          <w:sz w:val="23"/>
          <w:szCs w:val="22"/>
          <w:lang w:val="en-US" w:eastAsia="zh-CN" w:bidi="ar-SA"/>
        </w:rPr>
        <w:pict>
          <v:shape id="图片 8" o:spid="_x0000_s1094" type="#_x0000_t75" style="height:262.8pt;width:415.3pt;rotation:0f;" o:ole="f" fillcolor="#FFFFFF" filled="f" o:preferrelative="t" stroked="f" coordorigin="0,0" coordsize="21600,21600">
            <v:fill on="f" color2="#FFFFFF" focus="0%"/>
            <v:imagedata gain="65536f" blacklevel="0f" gamma="0" o:title="" r:id="rId59"/>
            <o:lock v:ext="edit" position="f" selection="f" grouping="f" rotation="f" cropping="f" text="f" aspectratio="t"/>
            <w10:wrap type="none"/>
            <w10:anchorlock/>
          </v:shape>
        </w:pict>
      </w:r>
    </w:p>
    <w:p>
      <w:r>
        <w:rPr>
          <w:rFonts w:ascii="Times New Roman" w:hAnsi="Times New Roman" w:eastAsia="宋体" w:cs="Times New Roman"/>
          <w:kern w:val="2"/>
          <w:sz w:val="23"/>
          <w:szCs w:val="22"/>
          <w:lang w:val="en-US" w:eastAsia="zh-CN" w:bidi="ar-SA"/>
        </w:rPr>
        <w:pict>
          <v:shape id="图片 9" o:spid="_x0000_s1095" type="#_x0000_t75" style="height:279.5pt;width:415.3pt;rotation:0f;" o:ole="f" fillcolor="#FFFFFF" filled="f" o:preferrelative="t" stroked="f" coordorigin="0,0" coordsize="21600,21600">
            <v:fill on="f" color2="#FFFFFF" focus="0%"/>
            <v:imagedata gain="65536f" blacklevel="0f" gamma="0" o:title="" r:id="rId63"/>
            <o:lock v:ext="edit" position="f" selection="f" grouping="f" rotation="f" cropping="f" text="f" aspectratio="t"/>
            <w10:wrap type="none"/>
            <w10:anchorlock/>
          </v:shape>
        </w:pict>
      </w:r>
    </w:p>
    <w:p/>
    <w:p>
      <w:pPr>
        <w:pStyle w:val="3"/>
      </w:pPr>
      <w:bookmarkStart w:id="198" w:name="_Stress_Test"/>
      <w:bookmarkEnd w:id="198"/>
      <w:bookmarkStart w:id="199" w:name="_Toc382828153"/>
      <w:bookmarkStart w:id="200" w:name="_Toc393794603"/>
      <w:r>
        <w:rPr>
          <w:rFonts w:hint="eastAsia"/>
        </w:rPr>
        <w:t>Stress Test</w:t>
      </w:r>
      <w:bookmarkEnd w:id="199"/>
      <w:bookmarkEnd w:id="200"/>
    </w:p>
    <w:p>
      <w:pPr>
        <w:rPr>
          <w:color w:val="000000"/>
          <w:kern w:val="0"/>
          <w:szCs w:val="23"/>
        </w:rPr>
      </w:pPr>
      <w:r>
        <w:rPr>
          <w:color w:val="000000"/>
          <w:kern w:val="0"/>
          <w:szCs w:val="23"/>
        </w:rPr>
        <w:t>Stress testing is a type of performance testing focused on determining an application’s robustness, availability, and reliability under extreme conditions. The goal of stress testing is to identify application issues that arise or become apparent only under extreme conditions. These conditions can include heavy loads, high concurrency, or limited computational resources. Proper stress testing is useful in finding synchronization and timing bugs, interlock problems, priority problems, and resource loss bugs. The idea is to stress a system to the breaking point in order to find bugs that will make that break potentially harmful. The system is not expected to process the overload without adequate resources, but to behave (e.g., fail) in an acceptable manner (e.g., not corrupting or losing data).</w:t>
      </w:r>
    </w:p>
    <w:p>
      <w:pPr>
        <w:rPr>
          <w:color w:val="000000"/>
          <w:kern w:val="0"/>
          <w:szCs w:val="23"/>
        </w:rPr>
      </w:pPr>
      <w:r>
        <w:rPr>
          <w:rFonts w:hint="eastAsia"/>
          <w:b/>
          <w:color w:val="000000"/>
          <w:kern w:val="0"/>
          <w:szCs w:val="23"/>
        </w:rPr>
        <w:t>Design your test under different stress.</w:t>
      </w:r>
      <w:r>
        <w:rPr>
          <w:rFonts w:hint="eastAsia"/>
          <w:color w:val="000000"/>
          <w:kern w:val="0"/>
          <w:szCs w:val="23"/>
        </w:rPr>
        <w:t xml:space="preserve"> </w:t>
      </w:r>
      <w:r>
        <w:rPr>
          <w:color w:val="000000"/>
          <w:kern w:val="0"/>
          <w:szCs w:val="23"/>
        </w:rPr>
        <w:t xml:space="preserve">Examples of stress conditions include: </w:t>
      </w:r>
    </w:p>
    <w:p>
      <w:pPr>
        <w:widowControl/>
        <w:autoSpaceDE w:val="0"/>
        <w:autoSpaceDN w:val="0"/>
        <w:adjustRightInd w:val="0"/>
        <w:jc w:val="left"/>
        <w:rPr>
          <w:color w:val="000000"/>
          <w:kern w:val="0"/>
          <w:szCs w:val="23"/>
        </w:rPr>
      </w:pPr>
      <w:r>
        <w:rPr>
          <w:rFonts w:hint="eastAsia"/>
          <w:color w:val="000000"/>
          <w:kern w:val="0"/>
          <w:szCs w:val="23"/>
        </w:rPr>
        <w:t xml:space="preserve">1) </w:t>
      </w:r>
      <w:r>
        <w:rPr>
          <w:color w:val="000000"/>
          <w:kern w:val="0"/>
          <w:szCs w:val="23"/>
        </w:rPr>
        <w:t xml:space="preserve">Excessive volume in terms of either users or data; </w:t>
      </w:r>
    </w:p>
    <w:p>
      <w:pPr>
        <w:widowControl/>
        <w:autoSpaceDE w:val="0"/>
        <w:autoSpaceDN w:val="0"/>
        <w:adjustRightInd w:val="0"/>
        <w:jc w:val="left"/>
        <w:rPr>
          <w:color w:val="000000"/>
          <w:kern w:val="0"/>
          <w:szCs w:val="23"/>
        </w:rPr>
      </w:pPr>
      <w:r>
        <w:rPr>
          <w:rFonts w:hint="eastAsia"/>
          <w:color w:val="000000"/>
          <w:kern w:val="0"/>
          <w:szCs w:val="23"/>
        </w:rPr>
        <w:t xml:space="preserve">2) </w:t>
      </w:r>
      <w:r>
        <w:rPr>
          <w:color w:val="000000"/>
          <w:kern w:val="0"/>
          <w:szCs w:val="23"/>
        </w:rPr>
        <w:t>Resource reduction such as a disk drive failure</w:t>
      </w:r>
      <w:r>
        <w:rPr>
          <w:rFonts w:hint="eastAsia"/>
          <w:color w:val="000000"/>
          <w:kern w:val="0"/>
          <w:szCs w:val="23"/>
        </w:rPr>
        <w:t xml:space="preserve"> </w:t>
      </w:r>
      <w:r>
        <w:rPr>
          <w:color w:val="000000"/>
          <w:kern w:val="0"/>
          <w:szCs w:val="23"/>
        </w:rPr>
        <w:t xml:space="preserve">or limited computational resources. </w:t>
      </w:r>
    </w:p>
    <w:p>
      <w:pPr>
        <w:widowControl/>
        <w:autoSpaceDE w:val="0"/>
        <w:autoSpaceDN w:val="0"/>
        <w:adjustRightInd w:val="0"/>
        <w:jc w:val="left"/>
        <w:rPr>
          <w:color w:val="000000"/>
          <w:kern w:val="0"/>
          <w:szCs w:val="23"/>
        </w:rPr>
      </w:pPr>
      <w:r>
        <w:rPr>
          <w:rFonts w:hint="eastAsia"/>
          <w:color w:val="000000"/>
          <w:kern w:val="0"/>
          <w:szCs w:val="23"/>
        </w:rPr>
        <w:t xml:space="preserve">3) </w:t>
      </w:r>
      <w:r>
        <w:rPr>
          <w:color w:val="000000"/>
          <w:kern w:val="0"/>
          <w:szCs w:val="23"/>
        </w:rPr>
        <w:t xml:space="preserve">Unexpected sequencing. </w:t>
      </w:r>
    </w:p>
    <w:p>
      <w:pPr>
        <w:widowControl/>
        <w:autoSpaceDE w:val="0"/>
        <w:autoSpaceDN w:val="0"/>
        <w:adjustRightInd w:val="0"/>
        <w:jc w:val="left"/>
        <w:rPr>
          <w:color w:val="000000"/>
          <w:kern w:val="0"/>
          <w:szCs w:val="23"/>
        </w:rPr>
      </w:pPr>
      <w:r>
        <w:rPr>
          <w:rFonts w:hint="eastAsia"/>
          <w:color w:val="000000"/>
          <w:kern w:val="0"/>
          <w:szCs w:val="23"/>
        </w:rPr>
        <w:t xml:space="preserve">4) </w:t>
      </w:r>
      <w:r>
        <w:rPr>
          <w:color w:val="000000"/>
          <w:kern w:val="0"/>
          <w:szCs w:val="23"/>
        </w:rPr>
        <w:t xml:space="preserve">Unexpected outages/outage recovery. </w:t>
      </w:r>
    </w:p>
    <w:p>
      <w:pPr>
        <w:widowControl/>
        <w:autoSpaceDE w:val="0"/>
        <w:autoSpaceDN w:val="0"/>
        <w:adjustRightInd w:val="0"/>
        <w:jc w:val="left"/>
        <w:rPr>
          <w:color w:val="000000"/>
          <w:kern w:val="0"/>
          <w:szCs w:val="23"/>
        </w:rPr>
      </w:pPr>
    </w:p>
    <w:p>
      <w:pPr>
        <w:rPr>
          <w:color w:val="000000"/>
          <w:kern w:val="0"/>
          <w:szCs w:val="23"/>
        </w:rPr>
      </w:pPr>
    </w:p>
    <w:p>
      <w:pPr>
        <w:pStyle w:val="4"/>
      </w:pPr>
      <w:r>
        <w:rPr>
          <w:rFonts w:hint="eastAsia"/>
        </w:rPr>
        <w:t xml:space="preserve"> </w:t>
      </w:r>
      <w:bookmarkStart w:id="201" w:name="_Toc382828154"/>
      <w:bookmarkStart w:id="202" w:name="_Toc393794604"/>
      <w:r>
        <w:t>Application stress testing</w:t>
      </w:r>
      <w:bookmarkEnd w:id="201"/>
      <w:bookmarkEnd w:id="202"/>
    </w:p>
    <w:p>
      <w:pPr>
        <w:pStyle w:val="43"/>
        <w:rPr>
          <w:sz w:val="23"/>
          <w:szCs w:val="23"/>
        </w:rPr>
      </w:pPr>
      <w:r>
        <w:rPr>
          <w:sz w:val="23"/>
          <w:szCs w:val="23"/>
        </w:rPr>
        <w:t xml:space="preserve">This type of test typically focuses </w:t>
      </w:r>
      <w:r>
        <w:rPr>
          <w:rFonts w:hint="eastAsia"/>
          <w:sz w:val="23"/>
          <w:szCs w:val="23"/>
        </w:rPr>
        <w:t xml:space="preserve">on </w:t>
      </w:r>
      <w:r>
        <w:rPr>
          <w:sz w:val="23"/>
          <w:szCs w:val="23"/>
        </w:rPr>
        <w:t>the</w:t>
      </w:r>
      <w:r>
        <w:rPr>
          <w:rFonts w:hint="eastAsia"/>
          <w:sz w:val="23"/>
          <w:szCs w:val="23"/>
        </w:rPr>
        <w:t xml:space="preserve"> whole</w:t>
      </w:r>
      <w:r>
        <w:rPr>
          <w:sz w:val="23"/>
          <w:szCs w:val="23"/>
        </w:rPr>
        <w:t xml:space="preserve"> </w:t>
      </w:r>
      <w:r>
        <w:rPr>
          <w:rFonts w:hint="eastAsia"/>
          <w:sz w:val="23"/>
          <w:szCs w:val="23"/>
        </w:rPr>
        <w:t>application</w:t>
      </w:r>
      <w:r>
        <w:rPr>
          <w:sz w:val="23"/>
          <w:szCs w:val="23"/>
        </w:rPr>
        <w:t xml:space="preserve"> under stress, without the isolation of components</w:t>
      </w:r>
      <w:r>
        <w:rPr>
          <w:rFonts w:hint="eastAsia"/>
          <w:sz w:val="23"/>
          <w:szCs w:val="23"/>
        </w:rPr>
        <w:t>/scenarios</w:t>
      </w:r>
      <w:r>
        <w:rPr>
          <w:sz w:val="23"/>
          <w:szCs w:val="23"/>
        </w:rPr>
        <w:t xml:space="preserve">. </w:t>
      </w:r>
    </w:p>
    <w:p>
      <w:pPr>
        <w:pStyle w:val="43"/>
        <w:rPr>
          <w:sz w:val="23"/>
          <w:szCs w:val="23"/>
        </w:rPr>
      </w:pPr>
    </w:p>
    <w:p>
      <w:pPr>
        <w:pStyle w:val="5"/>
      </w:pPr>
      <w:r>
        <w:rPr>
          <w:rFonts w:hint="eastAsia"/>
        </w:rPr>
        <w:t>Test Goal</w:t>
      </w:r>
    </w:p>
    <w:p>
      <w:pPr>
        <w:pStyle w:val="43"/>
        <w:rPr>
          <w:sz w:val="23"/>
          <w:szCs w:val="23"/>
        </w:rPr>
      </w:pPr>
      <w:r>
        <w:rPr>
          <w:sz w:val="23"/>
          <w:szCs w:val="23"/>
        </w:rPr>
        <w:t xml:space="preserve">With application stress testing, you are likely to uncover defects related to data locking and blocking, network congestion, and performance bottlenecks on different components or methods across the entire application. </w:t>
      </w:r>
    </w:p>
    <w:p>
      <w:pPr>
        <w:pStyle w:val="43"/>
        <w:rPr>
          <w:sz w:val="23"/>
          <w:szCs w:val="23"/>
        </w:rPr>
      </w:pPr>
    </w:p>
    <w:p>
      <w:pPr>
        <w:pStyle w:val="5"/>
      </w:pPr>
      <w:r>
        <w:rPr>
          <w:rFonts w:hint="eastAsia"/>
        </w:rPr>
        <w:t>Test Approach</w:t>
      </w:r>
    </w:p>
    <w:p>
      <w:pPr>
        <w:pStyle w:val="43"/>
        <w:rPr>
          <w:sz w:val="23"/>
          <w:szCs w:val="23"/>
        </w:rPr>
      </w:pPr>
      <w:r>
        <w:rPr>
          <w:rFonts w:hint="eastAsia"/>
          <w:b/>
          <w:bCs/>
          <w:sz w:val="23"/>
          <w:szCs w:val="23"/>
        </w:rPr>
        <w:t>Scenario</w:t>
      </w:r>
      <w:r>
        <w:rPr>
          <w:b/>
          <w:bCs/>
          <w:sz w:val="23"/>
          <w:szCs w:val="23"/>
        </w:rPr>
        <w:t xml:space="preserve">: </w:t>
      </w:r>
      <w:r>
        <w:rPr>
          <w:rFonts w:hint="eastAsia"/>
          <w:sz w:val="23"/>
          <w:szCs w:val="23"/>
        </w:rPr>
        <w:t xml:space="preserve">Run Main script, which includes all test scenarios in proper </w:t>
      </w:r>
      <w:r>
        <w:rPr>
          <w:sz w:val="23"/>
          <w:szCs w:val="23"/>
        </w:rPr>
        <w:t>possibility</w:t>
      </w:r>
      <w:r>
        <w:rPr>
          <w:rFonts w:hint="eastAsia"/>
          <w:sz w:val="23"/>
          <w:szCs w:val="23"/>
        </w:rPr>
        <w:t xml:space="preserve">. </w:t>
      </w:r>
    </w:p>
    <w:p>
      <w:pPr>
        <w:pStyle w:val="43"/>
        <w:rPr>
          <w:sz w:val="23"/>
          <w:szCs w:val="23"/>
        </w:rPr>
      </w:pPr>
      <w:r>
        <w:rPr>
          <w:rFonts w:hint="eastAsia"/>
          <w:b/>
          <w:bCs/>
          <w:sz w:val="23"/>
          <w:szCs w:val="23"/>
        </w:rPr>
        <w:t>Workload:</w:t>
      </w:r>
      <w:r>
        <w:rPr>
          <w:rFonts w:hint="eastAsia"/>
          <w:sz w:val="23"/>
          <w:szCs w:val="23"/>
        </w:rPr>
        <w:t xml:space="preserve"> Exp: </w:t>
      </w:r>
      <w:r>
        <w:rPr>
          <w:sz w:val="23"/>
          <w:szCs w:val="23"/>
        </w:rPr>
        <w:t>1,000 simultaneous users.</w:t>
      </w:r>
      <w:r>
        <w:rPr>
          <w:rFonts w:hint="eastAsia"/>
          <w:sz w:val="23"/>
          <w:szCs w:val="23"/>
        </w:rPr>
        <w:t xml:space="preserve"> After load</w:t>
      </w:r>
      <w:r>
        <w:rPr>
          <w:rFonts w:hint="eastAsia"/>
          <w:b/>
          <w:bCs/>
          <w:sz w:val="23"/>
          <w:szCs w:val="23"/>
        </w:rPr>
        <w:t xml:space="preserve"> </w:t>
      </w:r>
      <w:r>
        <w:rPr>
          <w:rFonts w:hint="eastAsia"/>
          <w:sz w:val="23"/>
          <w:szCs w:val="23"/>
        </w:rPr>
        <w:t>test, you can find system capacity, use more users than most user system can contain.</w:t>
      </w:r>
    </w:p>
    <w:p>
      <w:pPr>
        <w:pStyle w:val="43"/>
        <w:rPr>
          <w:b/>
          <w:bCs/>
          <w:sz w:val="23"/>
          <w:szCs w:val="23"/>
        </w:rPr>
      </w:pPr>
      <w:r>
        <w:rPr>
          <w:rFonts w:hint="eastAsia"/>
          <w:b/>
          <w:bCs/>
          <w:sz w:val="23"/>
          <w:szCs w:val="23"/>
        </w:rPr>
        <w:t xml:space="preserve">Manual: </w:t>
      </w:r>
      <w:r>
        <w:rPr>
          <w:rFonts w:hint="eastAsia"/>
          <w:sz w:val="23"/>
          <w:szCs w:val="23"/>
        </w:rPr>
        <w:t>1 user tests all scenarios to see response content directly.</w:t>
      </w:r>
    </w:p>
    <w:p>
      <w:pPr>
        <w:pStyle w:val="43"/>
        <w:rPr>
          <w:sz w:val="23"/>
          <w:szCs w:val="23"/>
        </w:rPr>
      </w:pPr>
      <w:r>
        <w:rPr>
          <w:b/>
          <w:bCs/>
          <w:sz w:val="23"/>
          <w:szCs w:val="23"/>
        </w:rPr>
        <w:t xml:space="preserve">Think time: </w:t>
      </w:r>
      <w:r>
        <w:rPr>
          <w:sz w:val="23"/>
          <w:szCs w:val="23"/>
        </w:rPr>
        <w:t xml:space="preserve">Use a random think time between 1 and 10 seconds in the test script after each operation. </w:t>
      </w:r>
    </w:p>
    <w:p>
      <w:pPr>
        <w:pStyle w:val="43"/>
        <w:rPr>
          <w:sz w:val="23"/>
          <w:szCs w:val="23"/>
        </w:rPr>
      </w:pPr>
      <w:r>
        <w:rPr>
          <w:b/>
          <w:bCs/>
          <w:sz w:val="23"/>
          <w:szCs w:val="23"/>
        </w:rPr>
        <w:t xml:space="preserve">Test Duration: </w:t>
      </w:r>
      <w:r>
        <w:rPr>
          <w:sz w:val="23"/>
          <w:szCs w:val="23"/>
        </w:rPr>
        <w:t>Run the test for two days.</w:t>
      </w:r>
    </w:p>
    <w:p>
      <w:pPr>
        <w:pStyle w:val="43"/>
        <w:rPr>
          <w:sz w:val="23"/>
          <w:szCs w:val="23"/>
        </w:rPr>
      </w:pPr>
    </w:p>
    <w:p>
      <w:pPr>
        <w:pStyle w:val="5"/>
      </w:pPr>
      <w:r>
        <w:rPr>
          <w:rFonts w:hint="eastAsia"/>
        </w:rPr>
        <w:t xml:space="preserve">Key </w:t>
      </w:r>
      <w:r>
        <w:t>Criteria</w:t>
      </w:r>
      <w:r>
        <w:rPr>
          <w:rFonts w:hint="eastAsia"/>
        </w:rPr>
        <w:t xml:space="preserve"> to Monitor</w:t>
      </w:r>
    </w:p>
    <w:p>
      <w:r>
        <w:rPr>
          <w:rFonts w:hint="eastAsia"/>
        </w:rPr>
        <w:t xml:space="preserve">Response time, Response content, CPU usage, Memory usage, </w:t>
      </w:r>
      <w:r>
        <w:t>free</w:t>
      </w:r>
      <w:r>
        <w:rPr>
          <w:rFonts w:hint="eastAsia"/>
        </w:rPr>
        <w:t xml:space="preserve"> memory, Transaction error percentage</w:t>
      </w:r>
    </w:p>
    <w:p>
      <w:pPr>
        <w:pStyle w:val="43"/>
        <w:rPr>
          <w:sz w:val="23"/>
          <w:szCs w:val="23"/>
        </w:rPr>
      </w:pPr>
    </w:p>
    <w:p>
      <w:pPr>
        <w:pStyle w:val="5"/>
      </w:pPr>
      <w:r>
        <w:rPr>
          <w:rFonts w:hint="eastAsia"/>
        </w:rPr>
        <w:t>Expect Result</w:t>
      </w:r>
    </w:p>
    <w:p>
      <w:r>
        <w:rPr>
          <w:rFonts w:hint="eastAsia"/>
        </w:rPr>
        <w:t xml:space="preserve">1) </w:t>
      </w:r>
      <w:r>
        <w:t xml:space="preserve">Application hosting process should not recycle because of deadlock or memory consumption. </w:t>
      </w:r>
    </w:p>
    <w:p>
      <w:r>
        <w:rPr>
          <w:rFonts w:hint="eastAsia"/>
        </w:rPr>
        <w:t xml:space="preserve">2) </w:t>
      </w:r>
      <w:r>
        <w:t xml:space="preserve">Throughput should not fall below 35 requests per second. </w:t>
      </w:r>
    </w:p>
    <w:p>
      <w:r>
        <w:t xml:space="preserve">Response time should not be greater than 7 seconds for 95 percent of total transactions completed. </w:t>
      </w:r>
    </w:p>
    <w:p>
      <w:r>
        <w:rPr>
          <w:rFonts w:hint="eastAsia"/>
        </w:rPr>
        <w:t xml:space="preserve">4) </w:t>
      </w:r>
      <w:r>
        <w:t xml:space="preserve">“Server busy” errors should not be more than 10 percent of the total response </w:t>
      </w:r>
      <w:r>
        <w:rPr>
          <w:rFonts w:hint="eastAsia"/>
        </w:rPr>
        <w:t xml:space="preserve">     </w:t>
      </w:r>
      <w:r>
        <w:t xml:space="preserve">because of contention-related issues. </w:t>
      </w:r>
    </w:p>
    <w:p>
      <w:r>
        <w:t xml:space="preserve">Order transactions should not fail during test execution. Database entries should match the “Transactions succeeded” count. </w:t>
      </w:r>
    </w:p>
    <w:p>
      <w:pPr>
        <w:pStyle w:val="43"/>
        <w:ind w:left="720"/>
        <w:rPr>
          <w:sz w:val="23"/>
          <w:szCs w:val="23"/>
        </w:rPr>
      </w:pPr>
    </w:p>
    <w:p>
      <w:pPr>
        <w:pStyle w:val="5"/>
      </w:pPr>
      <w:r>
        <w:rPr>
          <w:rFonts w:hint="eastAsia"/>
        </w:rPr>
        <w:t>Test Result</w:t>
      </w:r>
    </w:p>
    <w:p>
      <w:pPr>
        <w:pStyle w:val="40"/>
        <w:widowControl/>
        <w:spacing w:after="200" w:line="276" w:lineRule="auto"/>
        <w:ind w:firstLine="0" w:firstLineChars="0"/>
        <w:contextualSpacing/>
        <w:jc w:val="left"/>
        <w:rPr>
          <w:color w:val="000000"/>
          <w:kern w:val="0"/>
          <w:szCs w:val="23"/>
        </w:rPr>
      </w:pPr>
      <w:r>
        <w:rPr>
          <w:color w:val="000000"/>
          <w:kern w:val="0"/>
          <w:szCs w:val="23"/>
        </w:rPr>
        <w:t>M</w:t>
      </w:r>
      <w:r>
        <w:rPr>
          <w:rFonts w:hint="eastAsia"/>
          <w:color w:val="000000"/>
          <w:kern w:val="0"/>
          <w:szCs w:val="23"/>
        </w:rPr>
        <w:t xml:space="preserve">ark </w:t>
      </w:r>
      <w:r>
        <w:rPr>
          <w:color w:val="000000"/>
          <w:kern w:val="0"/>
          <w:szCs w:val="23"/>
        </w:rPr>
        <w:t>“</w:t>
      </w:r>
      <w:r>
        <w:rPr>
          <w:rFonts w:hint="eastAsia"/>
          <w:color w:val="000000"/>
          <w:kern w:val="0"/>
          <w:szCs w:val="23"/>
        </w:rPr>
        <w:t>Pass/Fail</w:t>
      </w:r>
      <w:r>
        <w:rPr>
          <w:color w:val="000000"/>
          <w:kern w:val="0"/>
          <w:szCs w:val="23"/>
        </w:rPr>
        <w:t>”</w:t>
      </w:r>
      <w:r>
        <w:rPr>
          <w:rFonts w:hint="eastAsia"/>
          <w:color w:val="000000"/>
          <w:kern w:val="0"/>
          <w:szCs w:val="23"/>
        </w:rPr>
        <w:t xml:space="preserve"> to each item in </w:t>
      </w:r>
      <w:r>
        <w:rPr>
          <w:color w:val="000000"/>
          <w:kern w:val="0"/>
          <w:szCs w:val="23"/>
        </w:rPr>
        <w:t>expects</w:t>
      </w:r>
      <w:r>
        <w:rPr>
          <w:rFonts w:hint="eastAsia"/>
          <w:color w:val="000000"/>
          <w:kern w:val="0"/>
          <w:szCs w:val="23"/>
        </w:rPr>
        <w:t xml:space="preserve"> result.</w:t>
      </w:r>
    </w:p>
    <w:p>
      <w:pPr>
        <w:pStyle w:val="4"/>
      </w:pPr>
      <w:bookmarkStart w:id="203" w:name="_Toc382828155"/>
      <w:bookmarkStart w:id="204" w:name="_Toc393794605"/>
      <w:r>
        <w:t>Transactional stress testing</w:t>
      </w:r>
      <w:bookmarkEnd w:id="203"/>
      <w:bookmarkEnd w:id="204"/>
    </w:p>
    <w:p>
      <w:r>
        <w:t xml:space="preserve">Transactional stress tests aim at working at a transactional level </w:t>
      </w:r>
      <w:r>
        <w:rPr>
          <w:rFonts w:hint="eastAsia"/>
        </w:rPr>
        <w:t>(like: search/order/import/</w:t>
      </w:r>
      <w:r>
        <w:t>…</w:t>
      </w:r>
      <w:r>
        <w:rPr>
          <w:rFonts w:hint="eastAsia"/>
        </w:rPr>
        <w:t xml:space="preserve">) </w:t>
      </w:r>
      <w:r>
        <w:t xml:space="preserve">with load volumes that go beyond those of the anticipated production operations. </w:t>
      </w:r>
    </w:p>
    <w:p>
      <w:pPr>
        <w:pStyle w:val="5"/>
      </w:pPr>
      <w:r>
        <w:rPr>
          <w:rFonts w:hint="eastAsia"/>
        </w:rPr>
        <w:t>Test Goal</w:t>
      </w:r>
    </w:p>
    <w:p>
      <w:r>
        <w:t xml:space="preserve">These tests are focused on validating </w:t>
      </w:r>
      <w:r>
        <w:rPr>
          <w:rFonts w:hint="eastAsia"/>
        </w:rPr>
        <w:t xml:space="preserve">transaction </w:t>
      </w:r>
      <w:r>
        <w:t>behavior under stressful conditions</w:t>
      </w:r>
      <w:r>
        <w:rPr>
          <w:rFonts w:hint="eastAsia"/>
        </w:rPr>
        <w:t>.</w:t>
      </w:r>
    </w:p>
    <w:p>
      <w:pPr>
        <w:pStyle w:val="5"/>
      </w:pPr>
      <w:r>
        <w:rPr>
          <w:rFonts w:hint="eastAsia"/>
        </w:rPr>
        <w:t>Test Approach</w:t>
      </w:r>
    </w:p>
    <w:p>
      <w:pPr>
        <w:rPr>
          <w:rFonts w:eastAsia="宋体"/>
        </w:rPr>
      </w:pPr>
      <w:r>
        <w:rPr>
          <w:rFonts w:hint="eastAsia"/>
        </w:rPr>
        <w:t xml:space="preserve">Design your test according to performance special </w:t>
      </w:r>
      <w:r>
        <w:t>requirement</w:t>
      </w:r>
      <w:r>
        <w:rPr>
          <w:rFonts w:hint="eastAsia"/>
        </w:rPr>
        <w:t xml:space="preserve">. </w:t>
      </w:r>
    </w:p>
    <w:p>
      <w:pPr>
        <w:pStyle w:val="5"/>
      </w:pPr>
      <w:r>
        <w:rPr>
          <w:rFonts w:hint="eastAsia"/>
        </w:rPr>
        <w:t xml:space="preserve">Key </w:t>
      </w:r>
      <w:r>
        <w:t>Criteria</w:t>
      </w:r>
      <w:r>
        <w:rPr>
          <w:rFonts w:hint="eastAsia"/>
        </w:rPr>
        <w:t xml:space="preserve"> to Monitor</w:t>
      </w:r>
    </w:p>
    <w:p>
      <w:pPr>
        <w:pStyle w:val="43"/>
        <w:rPr>
          <w:sz w:val="23"/>
          <w:szCs w:val="23"/>
        </w:rPr>
      </w:pPr>
    </w:p>
    <w:p>
      <w:pPr>
        <w:pStyle w:val="5"/>
      </w:pPr>
      <w:r>
        <w:rPr>
          <w:rFonts w:hint="eastAsia"/>
        </w:rPr>
        <w:t>Expect Result</w:t>
      </w:r>
    </w:p>
    <w:p>
      <w:pPr>
        <w:pStyle w:val="43"/>
        <w:rPr>
          <w:rFonts w:eastAsia="宋体"/>
          <w:sz w:val="23"/>
          <w:szCs w:val="23"/>
        </w:rPr>
      </w:pPr>
    </w:p>
    <w:p>
      <w:pPr>
        <w:pStyle w:val="5"/>
        <w:rPr>
          <w:rFonts w:eastAsia="宋体"/>
        </w:rPr>
      </w:pPr>
      <w:r>
        <w:rPr>
          <w:rFonts w:hint="eastAsia"/>
        </w:rPr>
        <w:t>Analyze Result</w:t>
      </w:r>
    </w:p>
    <w:p/>
    <w:p>
      <w:pPr>
        <w:pStyle w:val="5"/>
        <w:rPr>
          <w:rFonts w:eastAsia="宋体"/>
        </w:rPr>
      </w:pPr>
      <w:r>
        <w:rPr>
          <w:rFonts w:hint="eastAsia" w:eastAsia="宋体"/>
        </w:rPr>
        <w:t>Test case</w:t>
      </w:r>
    </w:p>
    <w:p>
      <w:pPr>
        <w:rPr>
          <w:rFonts w:eastAsia="宋体"/>
        </w:rPr>
      </w:pPr>
      <w:r>
        <w:t xml:space="preserve">The following is </w:t>
      </w:r>
      <w:r>
        <w:rPr>
          <w:rFonts w:hint="eastAsia"/>
        </w:rPr>
        <w:t>some</w:t>
      </w:r>
      <w:r>
        <w:t xml:space="preserve"> example</w:t>
      </w:r>
      <w:r>
        <w:rPr>
          <w:rFonts w:hint="eastAsia"/>
        </w:rPr>
        <w:t>s</w:t>
      </w:r>
      <w:r>
        <w:t xml:space="preserve"> of test case based on the </w:t>
      </w:r>
      <w:r>
        <w:rPr>
          <w:rFonts w:hint="eastAsia"/>
        </w:rPr>
        <w:t>special</w:t>
      </w:r>
      <w:r>
        <w:t xml:space="preserve"> requirement</w:t>
      </w:r>
      <w:r>
        <w:rPr>
          <w:rFonts w:hint="eastAsia" w:eastAsia="宋体"/>
        </w:rPr>
        <w:t>.</w:t>
      </w:r>
    </w:p>
    <w:p>
      <w:pPr>
        <w:pStyle w:val="6"/>
        <w:rPr>
          <w:kern w:val="0"/>
        </w:rPr>
      </w:pPr>
      <w:r>
        <w:rPr>
          <w:rFonts w:hint="eastAsia" w:eastAsia="宋体"/>
          <w:kern w:val="0"/>
        </w:rPr>
        <w:t>Test case 1</w:t>
      </w:r>
    </w:p>
    <w:p>
      <w:pPr>
        <w:rPr>
          <w:b/>
          <w:bCs/>
          <w:kern w:val="0"/>
        </w:rPr>
      </w:pPr>
      <w:r>
        <w:rPr>
          <w:rFonts w:hint="eastAsia"/>
          <w:b/>
          <w:bCs/>
          <w:kern w:val="0"/>
        </w:rPr>
        <w:t xml:space="preserve">Test goal: </w:t>
      </w:r>
      <w:r>
        <w:rPr>
          <w:rFonts w:hint="eastAsia"/>
          <w:kern w:val="0"/>
        </w:rPr>
        <w:t xml:space="preserve">Order function does not fail under high </w:t>
      </w:r>
      <w:r>
        <w:rPr>
          <w:kern w:val="0"/>
        </w:rPr>
        <w:t>concurrency</w:t>
      </w:r>
      <w:r>
        <w:rPr>
          <w:rFonts w:hint="eastAsia"/>
          <w:kern w:val="0"/>
        </w:rPr>
        <w:t>.</w:t>
      </w:r>
    </w:p>
    <w:p>
      <w:pPr>
        <w:rPr>
          <w:color w:val="000000"/>
          <w:kern w:val="0"/>
          <w:szCs w:val="23"/>
        </w:rPr>
      </w:pPr>
      <w:r>
        <w:rPr>
          <w:rFonts w:hint="eastAsia"/>
          <w:b/>
          <w:bCs/>
          <w:color w:val="000000"/>
          <w:kern w:val="0"/>
          <w:szCs w:val="23"/>
        </w:rPr>
        <w:t xml:space="preserve">Test Design: </w:t>
      </w:r>
      <w:r>
        <w:rPr>
          <w:rFonts w:hint="eastAsia"/>
          <w:color w:val="000000"/>
          <w:kern w:val="0"/>
          <w:szCs w:val="23"/>
        </w:rPr>
        <w:t>A lot of users will place order at the same time. It will be implemented by running script.</w:t>
      </w:r>
      <w:r>
        <w:rPr>
          <w:color w:val="000000"/>
          <w:kern w:val="0"/>
          <w:szCs w:val="23"/>
        </w:rPr>
        <w:t xml:space="preserve"> </w:t>
      </w:r>
      <w:r>
        <w:rPr>
          <w:rFonts w:hint="eastAsia"/>
          <w:color w:val="000000"/>
          <w:kern w:val="0"/>
          <w:szCs w:val="23"/>
        </w:rPr>
        <w:t>In this case e</w:t>
      </w:r>
      <w:r>
        <w:rPr>
          <w:color w:val="000000"/>
          <w:kern w:val="0"/>
          <w:szCs w:val="23"/>
        </w:rPr>
        <w:t>xcessive volume</w:t>
      </w:r>
      <w:r>
        <w:rPr>
          <w:rFonts w:hint="eastAsia"/>
          <w:color w:val="000000"/>
          <w:kern w:val="0"/>
          <w:szCs w:val="23"/>
        </w:rPr>
        <w:t xml:space="preserve"> is</w:t>
      </w:r>
      <w:r>
        <w:rPr>
          <w:color w:val="000000"/>
          <w:kern w:val="0"/>
          <w:szCs w:val="23"/>
        </w:rPr>
        <w:t xml:space="preserve"> in terms of users;</w:t>
      </w:r>
    </w:p>
    <w:p>
      <w:pPr>
        <w:rPr>
          <w:color w:val="000000"/>
          <w:kern w:val="0"/>
          <w:szCs w:val="23"/>
        </w:rPr>
      </w:pPr>
      <w:r>
        <w:rPr>
          <w:rFonts w:hint="eastAsia"/>
          <w:b/>
          <w:bCs/>
          <w:color w:val="000000"/>
          <w:kern w:val="0"/>
          <w:szCs w:val="23"/>
        </w:rPr>
        <w:t>Scenario:</w:t>
      </w:r>
      <w:r>
        <w:rPr>
          <w:rFonts w:hint="eastAsia"/>
          <w:color w:val="000000"/>
          <w:kern w:val="0"/>
          <w:szCs w:val="23"/>
        </w:rPr>
        <w:t xml:space="preserve"> Order script</w:t>
      </w:r>
    </w:p>
    <w:p>
      <w:pPr>
        <w:rPr>
          <w:szCs w:val="23"/>
        </w:rPr>
      </w:pPr>
      <w:r>
        <w:rPr>
          <w:b/>
          <w:bCs/>
          <w:szCs w:val="23"/>
        </w:rPr>
        <w:t xml:space="preserve">Workload: </w:t>
      </w:r>
      <w:r>
        <w:rPr>
          <w:szCs w:val="23"/>
        </w:rPr>
        <w:t xml:space="preserve">1,000 simultaneous users. </w:t>
      </w:r>
    </w:p>
    <w:p>
      <w:pPr>
        <w:rPr>
          <w:szCs w:val="23"/>
        </w:rPr>
      </w:pPr>
      <w:r>
        <w:rPr>
          <w:b/>
          <w:bCs/>
          <w:szCs w:val="23"/>
        </w:rPr>
        <w:t xml:space="preserve">Think time: </w:t>
      </w:r>
      <w:r>
        <w:rPr>
          <w:szCs w:val="23"/>
        </w:rPr>
        <w:t xml:space="preserve">Use a random think time between 1 and 10 seconds in the test script after each operation. </w:t>
      </w:r>
    </w:p>
    <w:p>
      <w:pPr>
        <w:rPr>
          <w:szCs w:val="23"/>
        </w:rPr>
      </w:pPr>
      <w:r>
        <w:rPr>
          <w:b/>
          <w:bCs/>
          <w:szCs w:val="23"/>
        </w:rPr>
        <w:t xml:space="preserve">Test Duration: </w:t>
      </w:r>
      <w:r>
        <w:rPr>
          <w:szCs w:val="23"/>
        </w:rPr>
        <w:t xml:space="preserve">Run the test for two days. </w:t>
      </w:r>
    </w:p>
    <w:p>
      <w:pPr>
        <w:rPr>
          <w:szCs w:val="23"/>
        </w:rPr>
      </w:pPr>
      <w:r>
        <w:rPr>
          <w:b/>
          <w:bCs/>
          <w:szCs w:val="23"/>
        </w:rPr>
        <w:t xml:space="preserve">Expected results: </w:t>
      </w:r>
    </w:p>
    <w:p>
      <w:pPr>
        <w:rPr>
          <w:szCs w:val="23"/>
        </w:rPr>
      </w:pPr>
      <w:r>
        <w:rPr>
          <w:rFonts w:hint="eastAsia"/>
          <w:szCs w:val="23"/>
        </w:rPr>
        <w:t xml:space="preserve">1) </w:t>
      </w:r>
      <w:r>
        <w:rPr>
          <w:szCs w:val="23"/>
        </w:rPr>
        <w:t xml:space="preserve">Application hosting process should not recycle because of deadlock or memory consumption. </w:t>
      </w:r>
    </w:p>
    <w:p>
      <w:pPr>
        <w:rPr>
          <w:rFonts w:hint="eastAsia" w:eastAsia="宋体"/>
          <w:szCs w:val="23"/>
        </w:rPr>
      </w:pPr>
      <w:r>
        <w:rPr>
          <w:rFonts w:hint="eastAsia"/>
          <w:szCs w:val="23"/>
        </w:rPr>
        <w:t xml:space="preserve">2) </w:t>
      </w:r>
      <w:r>
        <w:rPr>
          <w:szCs w:val="23"/>
        </w:rPr>
        <w:t xml:space="preserve">Throughput should not fall below 35 requests per second. </w:t>
      </w:r>
    </w:p>
    <w:p>
      <w:pPr>
        <w:rPr>
          <w:szCs w:val="23"/>
        </w:rPr>
      </w:pPr>
      <w:r>
        <w:rPr>
          <w:rFonts w:hint="eastAsia"/>
          <w:szCs w:val="23"/>
        </w:rPr>
        <w:t xml:space="preserve">3) </w:t>
      </w:r>
      <w:r>
        <w:rPr>
          <w:szCs w:val="23"/>
        </w:rPr>
        <w:t xml:space="preserve">Response time should not be greater than 7 seconds for 95 percent of total transactions completed. </w:t>
      </w:r>
    </w:p>
    <w:p>
      <w:pPr>
        <w:rPr>
          <w:szCs w:val="23"/>
        </w:rPr>
      </w:pPr>
      <w:r>
        <w:rPr>
          <w:rFonts w:hint="eastAsia"/>
          <w:szCs w:val="23"/>
        </w:rPr>
        <w:t xml:space="preserve">4) </w:t>
      </w:r>
      <w:r>
        <w:rPr>
          <w:szCs w:val="23"/>
        </w:rPr>
        <w:t xml:space="preserve">“Server busy” errors should not be more than 10 percent of the total response because of contention-related issues. </w:t>
      </w:r>
    </w:p>
    <w:p>
      <w:pPr>
        <w:rPr>
          <w:szCs w:val="23"/>
        </w:rPr>
      </w:pPr>
      <w:r>
        <w:rPr>
          <w:rFonts w:hint="eastAsia" w:eastAsia="宋体"/>
          <w:szCs w:val="23"/>
        </w:rPr>
        <w:t>5</w:t>
      </w:r>
      <w:r>
        <w:rPr>
          <w:rFonts w:hint="eastAsia"/>
          <w:szCs w:val="23"/>
        </w:rPr>
        <w:t xml:space="preserve">) </w:t>
      </w:r>
      <w:r>
        <w:rPr>
          <w:szCs w:val="23"/>
        </w:rPr>
        <w:t xml:space="preserve">“Server Order transactions should not fail during test </w:t>
      </w:r>
    </w:p>
    <w:p>
      <w:pPr>
        <w:rPr>
          <w:b/>
          <w:bCs/>
          <w:szCs w:val="23"/>
        </w:rPr>
      </w:pPr>
      <w:r>
        <w:rPr>
          <w:rFonts w:hint="eastAsia"/>
          <w:b/>
          <w:bCs/>
          <w:szCs w:val="23"/>
        </w:rPr>
        <w:t>Test Result:</w:t>
      </w:r>
    </w:p>
    <w:p>
      <w:pPr>
        <w:rPr>
          <w:b/>
          <w:bCs/>
          <w:szCs w:val="23"/>
        </w:rPr>
      </w:pPr>
      <w:r>
        <w:rPr>
          <w:szCs w:val="23"/>
        </w:rPr>
        <w:t>M</w:t>
      </w:r>
      <w:r>
        <w:rPr>
          <w:rFonts w:hint="eastAsia"/>
          <w:szCs w:val="23"/>
        </w:rPr>
        <w:t xml:space="preserve">ark </w:t>
      </w:r>
      <w:r>
        <w:rPr>
          <w:szCs w:val="23"/>
        </w:rPr>
        <w:t>“</w:t>
      </w:r>
      <w:r>
        <w:rPr>
          <w:rFonts w:hint="eastAsia"/>
          <w:szCs w:val="23"/>
        </w:rPr>
        <w:t>Pass/Fail</w:t>
      </w:r>
      <w:r>
        <w:rPr>
          <w:szCs w:val="23"/>
        </w:rPr>
        <w:t>”</w:t>
      </w:r>
      <w:r>
        <w:rPr>
          <w:rFonts w:hint="eastAsia"/>
          <w:szCs w:val="23"/>
        </w:rPr>
        <w:t xml:space="preserve"> to each item in </w:t>
      </w:r>
      <w:r>
        <w:rPr>
          <w:szCs w:val="23"/>
        </w:rPr>
        <w:t>expects</w:t>
      </w:r>
      <w:r>
        <w:rPr>
          <w:rFonts w:hint="eastAsia"/>
          <w:szCs w:val="23"/>
        </w:rPr>
        <w:t xml:space="preserve"> result.</w:t>
      </w:r>
    </w:p>
    <w:p>
      <w:pPr>
        <w:pStyle w:val="6"/>
        <w:rPr>
          <w:kern w:val="0"/>
        </w:rPr>
      </w:pPr>
      <w:r>
        <w:rPr>
          <w:rFonts w:hint="eastAsia" w:eastAsia="宋体"/>
          <w:kern w:val="0"/>
        </w:rPr>
        <w:t>Test case 2</w:t>
      </w:r>
    </w:p>
    <w:p>
      <w:r>
        <w:rPr>
          <w:rFonts w:hint="eastAsia"/>
          <w:b/>
          <w:bCs/>
        </w:rPr>
        <w:t>Test Goal:</w:t>
      </w:r>
      <w:r>
        <w:rPr>
          <w:rFonts w:hint="eastAsia"/>
        </w:rPr>
        <w:t xml:space="preserve"> Search function does not fail under stress </w:t>
      </w:r>
      <w:r>
        <w:t>in terms of</w:t>
      </w:r>
      <w:r>
        <w:rPr>
          <w:rFonts w:hint="eastAsia"/>
        </w:rPr>
        <w:t xml:space="preserve"> e</w:t>
      </w:r>
      <w:r>
        <w:t>xcessive volume</w:t>
      </w:r>
      <w:r>
        <w:rPr>
          <w:rFonts w:hint="eastAsia"/>
        </w:rPr>
        <w:t xml:space="preserve"> of data</w:t>
      </w:r>
      <w:r>
        <w:t>;</w:t>
      </w:r>
    </w:p>
    <w:p>
      <w:pPr>
        <w:rPr>
          <w:b/>
          <w:bCs/>
          <w:szCs w:val="23"/>
        </w:rPr>
      </w:pPr>
      <w:r>
        <w:rPr>
          <w:rFonts w:hint="eastAsia"/>
          <w:b/>
          <w:bCs/>
          <w:szCs w:val="23"/>
        </w:rPr>
        <w:t xml:space="preserve">Test Design: </w:t>
      </w:r>
      <w:r>
        <w:t>A user specifies a particularly wide query</w:t>
      </w:r>
      <w:r>
        <w:rPr>
          <w:rFonts w:hint="eastAsia"/>
        </w:rPr>
        <w:t>.</w:t>
      </w:r>
      <w:r>
        <w:t xml:space="preserve"> </w:t>
      </w:r>
      <w:r>
        <w:rPr>
          <w:rFonts w:hint="eastAsia"/>
        </w:rPr>
        <w:t xml:space="preserve">It means much more records will match criteria. </w:t>
      </w:r>
      <w:r>
        <w:t xml:space="preserve">there could be a large impact on memory utilization. For example, memory utilization could be affected if a query returns an entire data table. </w:t>
      </w:r>
      <w:r>
        <w:rPr>
          <w:rFonts w:hint="eastAsia"/>
        </w:rPr>
        <w:t xml:space="preserve">It can be implemented by DEV/QA </w:t>
      </w:r>
      <w:r>
        <w:t>manual</w:t>
      </w:r>
      <w:r>
        <w:rPr>
          <w:rFonts w:hint="eastAsia"/>
        </w:rPr>
        <w:t>. In this case e</w:t>
      </w:r>
      <w:r>
        <w:t>xcessive volume</w:t>
      </w:r>
      <w:r>
        <w:rPr>
          <w:rFonts w:hint="eastAsia"/>
        </w:rPr>
        <w:t xml:space="preserve"> is</w:t>
      </w:r>
      <w:r>
        <w:t xml:space="preserve"> in terms of </w:t>
      </w:r>
      <w:r>
        <w:rPr>
          <w:rFonts w:hint="eastAsia"/>
        </w:rPr>
        <w:t>data</w:t>
      </w:r>
      <w:r>
        <w:t>;</w:t>
      </w:r>
    </w:p>
    <w:p>
      <w:pPr>
        <w:rPr>
          <w:szCs w:val="23"/>
        </w:rPr>
      </w:pPr>
      <w:r>
        <w:rPr>
          <w:b/>
          <w:bCs/>
          <w:szCs w:val="23"/>
        </w:rPr>
        <w:t xml:space="preserve">Workload: </w:t>
      </w:r>
      <w:r>
        <w:rPr>
          <w:rFonts w:hint="eastAsia"/>
          <w:szCs w:val="23"/>
        </w:rPr>
        <w:t>1</w:t>
      </w:r>
      <w:r>
        <w:rPr>
          <w:szCs w:val="23"/>
        </w:rPr>
        <w:t xml:space="preserve"> simultaneous user. </w:t>
      </w:r>
    </w:p>
    <w:p>
      <w:pPr>
        <w:rPr>
          <w:szCs w:val="23"/>
        </w:rPr>
      </w:pPr>
      <w:r>
        <w:rPr>
          <w:b/>
          <w:bCs/>
          <w:szCs w:val="23"/>
        </w:rPr>
        <w:t xml:space="preserve">Think time: </w:t>
      </w:r>
      <w:r>
        <w:rPr>
          <w:szCs w:val="23"/>
        </w:rPr>
        <w:t xml:space="preserve">Use a random think time between 1 and 10 seconds in the test script after each operation. </w:t>
      </w:r>
    </w:p>
    <w:p>
      <w:pPr>
        <w:rPr>
          <w:szCs w:val="23"/>
        </w:rPr>
      </w:pPr>
      <w:r>
        <w:rPr>
          <w:b/>
          <w:bCs/>
          <w:szCs w:val="23"/>
        </w:rPr>
        <w:t xml:space="preserve">Test Duration: </w:t>
      </w:r>
      <w:r>
        <w:rPr>
          <w:szCs w:val="23"/>
        </w:rPr>
        <w:t>Run the test for</w:t>
      </w:r>
      <w:r>
        <w:rPr>
          <w:rFonts w:hint="eastAsia"/>
          <w:szCs w:val="23"/>
        </w:rPr>
        <w:t xml:space="preserve"> 1 hour</w:t>
      </w:r>
      <w:r>
        <w:rPr>
          <w:szCs w:val="23"/>
        </w:rPr>
        <w:t xml:space="preserve">. </w:t>
      </w:r>
    </w:p>
    <w:p>
      <w:pPr>
        <w:rPr>
          <w:szCs w:val="23"/>
        </w:rPr>
      </w:pPr>
      <w:r>
        <w:rPr>
          <w:b/>
          <w:bCs/>
          <w:szCs w:val="23"/>
        </w:rPr>
        <w:t xml:space="preserve">Expected results: </w:t>
      </w:r>
    </w:p>
    <w:p>
      <w:pPr>
        <w:pStyle w:val="40"/>
        <w:numPr>
          <w:ilvl w:val="0"/>
          <w:numId w:val="22"/>
        </w:numPr>
        <w:ind w:firstLineChars="0"/>
        <w:rPr>
          <w:rFonts w:hint="eastAsia" w:eastAsia="宋体"/>
          <w:szCs w:val="23"/>
        </w:rPr>
      </w:pPr>
      <w:r>
        <w:rPr>
          <w:szCs w:val="23"/>
        </w:rPr>
        <w:t xml:space="preserve">Application hosting process should not recycle because of deadlock or memory consumption. </w:t>
      </w:r>
    </w:p>
    <w:p>
      <w:pPr>
        <w:rPr>
          <w:szCs w:val="23"/>
        </w:rPr>
      </w:pPr>
      <w:r>
        <w:rPr>
          <w:rFonts w:hint="eastAsia"/>
          <w:szCs w:val="23"/>
        </w:rPr>
        <w:t xml:space="preserve">2)  </w:t>
      </w:r>
      <w:r>
        <w:rPr>
          <w:szCs w:val="23"/>
        </w:rPr>
        <w:t xml:space="preserve">Response time should not be greater than </w:t>
      </w:r>
      <w:r>
        <w:rPr>
          <w:rFonts w:hint="eastAsia"/>
          <w:szCs w:val="23"/>
        </w:rPr>
        <w:t>10</w:t>
      </w:r>
      <w:r>
        <w:rPr>
          <w:szCs w:val="23"/>
        </w:rPr>
        <w:t xml:space="preserve"> seconds for 95 percent of total transactions completed. </w:t>
      </w:r>
    </w:p>
    <w:p>
      <w:pPr>
        <w:rPr>
          <w:szCs w:val="23"/>
        </w:rPr>
      </w:pPr>
      <w:r>
        <w:rPr>
          <w:rFonts w:hint="eastAsia"/>
          <w:szCs w:val="23"/>
        </w:rPr>
        <w:t xml:space="preserve">3)  </w:t>
      </w:r>
      <w:r>
        <w:rPr>
          <w:szCs w:val="23"/>
        </w:rPr>
        <w:t xml:space="preserve">“Server busy” errors should not be more than 10 percent of the total response because of contention-related issues. </w:t>
      </w:r>
    </w:p>
    <w:p>
      <w:pPr>
        <w:rPr>
          <w:szCs w:val="23"/>
        </w:rPr>
      </w:pPr>
      <w:r>
        <w:rPr>
          <w:rFonts w:hint="eastAsia"/>
          <w:szCs w:val="23"/>
        </w:rPr>
        <w:t xml:space="preserve">Search </w:t>
      </w:r>
      <w:r>
        <w:rPr>
          <w:szCs w:val="23"/>
        </w:rPr>
        <w:t xml:space="preserve">transactions should not fail during test </w:t>
      </w:r>
    </w:p>
    <w:p>
      <w:pPr>
        <w:rPr>
          <w:b/>
          <w:bCs/>
          <w:szCs w:val="23"/>
        </w:rPr>
      </w:pPr>
      <w:r>
        <w:rPr>
          <w:rFonts w:hint="eastAsia"/>
          <w:b/>
          <w:bCs/>
          <w:szCs w:val="23"/>
        </w:rPr>
        <w:t>Test Result:</w:t>
      </w:r>
    </w:p>
    <w:p>
      <w:pPr>
        <w:rPr>
          <w:b/>
          <w:bCs/>
          <w:szCs w:val="23"/>
        </w:rPr>
      </w:pPr>
      <w:r>
        <w:rPr>
          <w:szCs w:val="23"/>
        </w:rPr>
        <w:t>M</w:t>
      </w:r>
      <w:r>
        <w:rPr>
          <w:rFonts w:hint="eastAsia"/>
          <w:szCs w:val="23"/>
        </w:rPr>
        <w:t xml:space="preserve">ark </w:t>
      </w:r>
      <w:r>
        <w:rPr>
          <w:szCs w:val="23"/>
        </w:rPr>
        <w:t>“</w:t>
      </w:r>
      <w:r>
        <w:rPr>
          <w:rFonts w:hint="eastAsia"/>
          <w:szCs w:val="23"/>
        </w:rPr>
        <w:t>Pass/Fail</w:t>
      </w:r>
      <w:r>
        <w:rPr>
          <w:szCs w:val="23"/>
        </w:rPr>
        <w:t>”</w:t>
      </w:r>
      <w:r>
        <w:rPr>
          <w:rFonts w:hint="eastAsia"/>
          <w:szCs w:val="23"/>
        </w:rPr>
        <w:t xml:space="preserve"> to each item in </w:t>
      </w:r>
      <w:r>
        <w:rPr>
          <w:szCs w:val="23"/>
        </w:rPr>
        <w:t>expects</w:t>
      </w:r>
      <w:r>
        <w:rPr>
          <w:rFonts w:hint="eastAsia"/>
          <w:szCs w:val="23"/>
        </w:rPr>
        <w:t xml:space="preserve"> result.</w:t>
      </w:r>
    </w:p>
    <w:p>
      <w:pPr>
        <w:pStyle w:val="6"/>
        <w:rPr>
          <w:kern w:val="0"/>
        </w:rPr>
      </w:pPr>
      <w:r>
        <w:rPr>
          <w:rFonts w:hint="eastAsia" w:eastAsia="宋体"/>
          <w:kern w:val="0"/>
        </w:rPr>
        <w:t>Test case 3</w:t>
      </w:r>
    </w:p>
    <w:p>
      <w:r>
        <w:rPr>
          <w:rFonts w:hint="eastAsia"/>
          <w:b/>
          <w:bCs/>
        </w:rPr>
        <w:t>Test Goal:</w:t>
      </w:r>
      <w:r>
        <w:rPr>
          <w:rFonts w:hint="eastAsia"/>
        </w:rPr>
        <w:t xml:space="preserve"> Import function does not fail under stress </w:t>
      </w:r>
      <w:r>
        <w:t>in terms of</w:t>
      </w:r>
      <w:r>
        <w:rPr>
          <w:rFonts w:hint="eastAsia"/>
        </w:rPr>
        <w:t xml:space="preserve"> e</w:t>
      </w:r>
      <w:r>
        <w:t>xcessive volume</w:t>
      </w:r>
      <w:r>
        <w:rPr>
          <w:rFonts w:hint="eastAsia"/>
        </w:rPr>
        <w:t xml:space="preserve"> of data</w:t>
      </w:r>
      <w:r>
        <w:t>;</w:t>
      </w:r>
    </w:p>
    <w:p>
      <w:r>
        <w:rPr>
          <w:rFonts w:hint="eastAsia"/>
          <w:b/>
          <w:bCs/>
        </w:rPr>
        <w:t xml:space="preserve">Test Design: </w:t>
      </w:r>
      <w:r>
        <w:rPr>
          <w:rFonts w:hint="eastAsia"/>
        </w:rPr>
        <w:t xml:space="preserve">Import data includes 10000 records. It can be implemented by DEV/QA </w:t>
      </w:r>
      <w:r>
        <w:t>manual. In</w:t>
      </w:r>
      <w:r>
        <w:rPr>
          <w:rFonts w:hint="eastAsia"/>
        </w:rPr>
        <w:t xml:space="preserve"> this case e</w:t>
      </w:r>
      <w:r>
        <w:t>xcessive volume</w:t>
      </w:r>
      <w:r>
        <w:rPr>
          <w:rFonts w:hint="eastAsia"/>
        </w:rPr>
        <w:t xml:space="preserve"> is</w:t>
      </w:r>
      <w:r>
        <w:t xml:space="preserve"> in terms of </w:t>
      </w:r>
      <w:r>
        <w:rPr>
          <w:rFonts w:hint="eastAsia"/>
        </w:rPr>
        <w:t>data</w:t>
      </w:r>
      <w:r>
        <w:t>;</w:t>
      </w:r>
    </w:p>
    <w:p>
      <w:r>
        <w:rPr>
          <w:b/>
          <w:bCs/>
        </w:rPr>
        <w:t xml:space="preserve">Workload: </w:t>
      </w:r>
      <w:r>
        <w:t xml:space="preserve">1 simultaneous user. </w:t>
      </w:r>
    </w:p>
    <w:p>
      <w:r>
        <w:rPr>
          <w:b/>
          <w:bCs/>
        </w:rPr>
        <w:t xml:space="preserve">Test Duration: </w:t>
      </w:r>
      <w:r>
        <w:t xml:space="preserve">Run the test for </w:t>
      </w:r>
      <w:r>
        <w:rPr>
          <w:rFonts w:hint="eastAsia"/>
        </w:rPr>
        <w:t>1 day</w:t>
      </w:r>
      <w:r>
        <w:t xml:space="preserve">. </w:t>
      </w:r>
    </w:p>
    <w:p>
      <w:r>
        <w:rPr>
          <w:b/>
          <w:bCs/>
        </w:rPr>
        <w:t xml:space="preserve">Expected results: </w:t>
      </w:r>
    </w:p>
    <w:p>
      <w:r>
        <w:rPr>
          <w:rFonts w:hint="eastAsia"/>
        </w:rPr>
        <w:t>Import</w:t>
      </w:r>
      <w:r>
        <w:t xml:space="preserve"> transactions should not fail during test </w:t>
      </w:r>
    </w:p>
    <w:p>
      <w:r>
        <w:t xml:space="preserve">Application hosting process should not recycle because of deadlock or memory consumption. </w:t>
      </w:r>
    </w:p>
    <w:p>
      <w:r>
        <w:t xml:space="preserve">Response time should not be greater than </w:t>
      </w:r>
      <w:r>
        <w:rPr>
          <w:rFonts w:hint="eastAsia"/>
        </w:rPr>
        <w:t>10 minutes</w:t>
      </w:r>
      <w:r>
        <w:t xml:space="preserve"> for 95 percent of total transactions completed. </w:t>
      </w:r>
    </w:p>
    <w:p>
      <w:pPr>
        <w:rPr>
          <w:b/>
          <w:bCs/>
        </w:rPr>
      </w:pPr>
      <w:r>
        <w:rPr>
          <w:rFonts w:hint="eastAsia"/>
          <w:b/>
          <w:bCs/>
        </w:rPr>
        <w:t>Test Result:</w:t>
      </w:r>
    </w:p>
    <w:p>
      <w:r>
        <w:t>M</w:t>
      </w:r>
      <w:r>
        <w:rPr>
          <w:rFonts w:hint="eastAsia"/>
        </w:rPr>
        <w:t xml:space="preserve">ark </w:t>
      </w:r>
      <w:r>
        <w:t>“</w:t>
      </w:r>
      <w:r>
        <w:rPr>
          <w:rFonts w:hint="eastAsia"/>
        </w:rPr>
        <w:t>Pass/Fail</w:t>
      </w:r>
      <w:r>
        <w:t>”</w:t>
      </w:r>
      <w:r>
        <w:rPr>
          <w:rFonts w:hint="eastAsia"/>
        </w:rPr>
        <w:t xml:space="preserve"> to each item in </w:t>
      </w:r>
      <w:r>
        <w:t>expects</w:t>
      </w:r>
      <w:r>
        <w:rPr>
          <w:rFonts w:hint="eastAsia"/>
        </w:rPr>
        <w:t xml:space="preserve"> result.</w:t>
      </w:r>
    </w:p>
    <w:p>
      <w:pPr>
        <w:pStyle w:val="6"/>
        <w:rPr>
          <w:kern w:val="0"/>
        </w:rPr>
      </w:pPr>
      <w:r>
        <w:rPr>
          <w:rFonts w:hint="eastAsia" w:eastAsia="宋体"/>
          <w:kern w:val="0"/>
        </w:rPr>
        <w:t>Test case 4</w:t>
      </w:r>
    </w:p>
    <w:p>
      <w:r>
        <w:rPr>
          <w:rFonts w:hint="eastAsia"/>
          <w:b/>
          <w:bCs/>
        </w:rPr>
        <w:t>Test Goal:</w:t>
      </w:r>
      <w:r>
        <w:rPr>
          <w:rFonts w:hint="eastAsia"/>
        </w:rPr>
        <w:t xml:space="preserve"> Test if system performance</w:t>
      </w:r>
      <w:r>
        <w:rPr>
          <w:rFonts w:hint="eastAsia" w:eastAsia="宋体"/>
        </w:rPr>
        <w:t>s</w:t>
      </w:r>
      <w:r>
        <w:rPr>
          <w:rFonts w:hint="eastAsia"/>
        </w:rPr>
        <w:t xml:space="preserve"> well when there are more than 100 entries</w:t>
      </w:r>
      <w:r>
        <w:rPr>
          <w:rFonts w:hint="eastAsia" w:eastAsia="宋体"/>
        </w:rPr>
        <w:t xml:space="preserve"> or </w:t>
      </w:r>
      <w:r>
        <w:rPr>
          <w:rFonts w:hint="eastAsia"/>
        </w:rPr>
        <w:t>date ranges.</w:t>
      </w:r>
    </w:p>
    <w:p>
      <w:r>
        <w:rPr>
          <w:rFonts w:hint="eastAsia"/>
          <w:b/>
          <w:bCs/>
        </w:rPr>
        <w:t xml:space="preserve">Test Design: </w:t>
      </w:r>
    </w:p>
    <w:p>
      <w:r>
        <w:rPr>
          <w:b/>
          <w:bCs/>
        </w:rPr>
        <w:t xml:space="preserve">Workload: </w:t>
      </w:r>
    </w:p>
    <w:p>
      <w:r>
        <w:rPr>
          <w:b/>
          <w:bCs/>
        </w:rPr>
        <w:t xml:space="preserve">Test Duration: </w:t>
      </w:r>
    </w:p>
    <w:p>
      <w:r>
        <w:rPr>
          <w:b/>
          <w:bCs/>
        </w:rPr>
        <w:t xml:space="preserve">Expected results: </w:t>
      </w:r>
    </w:p>
    <w:p>
      <w:r>
        <w:rPr>
          <w:rFonts w:hint="eastAsia"/>
        </w:rPr>
        <w:t>Update</w:t>
      </w:r>
      <w:r>
        <w:t xml:space="preserve"> transactions should not fail during test </w:t>
      </w:r>
    </w:p>
    <w:p>
      <w:r>
        <w:t xml:space="preserve">Application hosting process should not recycle because of deadlock or memory consumption. </w:t>
      </w:r>
    </w:p>
    <w:p>
      <w:r>
        <w:t xml:space="preserve">Response time should not be greater than </w:t>
      </w:r>
      <w:r>
        <w:rPr>
          <w:rFonts w:hint="eastAsia"/>
        </w:rPr>
        <w:t>10 minutes</w:t>
      </w:r>
      <w:r>
        <w:t xml:space="preserve"> for 95 percent of total transactions completed. </w:t>
      </w:r>
    </w:p>
    <w:p>
      <w:pPr>
        <w:rPr>
          <w:b/>
          <w:bCs/>
        </w:rPr>
      </w:pPr>
      <w:r>
        <w:rPr>
          <w:rFonts w:hint="eastAsia"/>
          <w:b/>
          <w:bCs/>
        </w:rPr>
        <w:t>Test Result:</w:t>
      </w:r>
    </w:p>
    <w:p>
      <w:pPr>
        <w:rPr>
          <w:b/>
          <w:bCs/>
        </w:rPr>
      </w:pPr>
      <w:r>
        <w:t>M</w:t>
      </w:r>
      <w:r>
        <w:rPr>
          <w:rFonts w:hint="eastAsia"/>
        </w:rPr>
        <w:t xml:space="preserve">ark </w:t>
      </w:r>
      <w:r>
        <w:t>“</w:t>
      </w:r>
      <w:r>
        <w:rPr>
          <w:rFonts w:hint="eastAsia"/>
        </w:rPr>
        <w:t>Pass/Fail</w:t>
      </w:r>
      <w:r>
        <w:t>”</w:t>
      </w:r>
      <w:r>
        <w:rPr>
          <w:rFonts w:hint="eastAsia"/>
        </w:rPr>
        <w:t xml:space="preserve"> to each item in </w:t>
      </w:r>
      <w:r>
        <w:t>expects</w:t>
      </w:r>
      <w:r>
        <w:rPr>
          <w:rFonts w:hint="eastAsia"/>
        </w:rPr>
        <w:t xml:space="preserve"> result</w:t>
      </w:r>
    </w:p>
    <w:p>
      <w:pPr>
        <w:pStyle w:val="43"/>
        <w:rPr>
          <w:sz w:val="23"/>
          <w:szCs w:val="23"/>
        </w:rPr>
      </w:pPr>
    </w:p>
    <w:p>
      <w:pPr>
        <w:pStyle w:val="40"/>
        <w:ind w:firstLineChars="0"/>
        <w:rPr>
          <w:rStyle w:val="53"/>
        </w:rPr>
      </w:pPr>
    </w:p>
    <w:p>
      <w:pPr>
        <w:pStyle w:val="3"/>
      </w:pPr>
      <w:bookmarkStart w:id="205" w:name="_Monitor_Key_Metrics"/>
      <w:bookmarkEnd w:id="205"/>
      <w:bookmarkStart w:id="206" w:name="_Toc382828156"/>
      <w:bookmarkStart w:id="207" w:name="_Toc393794606"/>
      <w:r>
        <w:rPr>
          <w:rFonts w:hint="eastAsia"/>
        </w:rPr>
        <w:t xml:space="preserve">Monitor </w:t>
      </w:r>
      <w:bookmarkEnd w:id="206"/>
      <w:bookmarkEnd w:id="207"/>
    </w:p>
    <w:p>
      <w:r>
        <w:t xml:space="preserve">Reevaluate </w:t>
      </w:r>
      <w:r>
        <w:rPr>
          <w:rFonts w:hint="eastAsia"/>
        </w:rPr>
        <w:t>the</w:t>
      </w:r>
      <w:r>
        <w:t xml:space="preserve"> metrics to be collected regularly. Goals, priorities, risks, and current issues are bound to change over the course of a project. With each of these changes, different metrics may provide more value than the ones that have previously been identified. </w:t>
      </w:r>
    </w:p>
    <w:p>
      <w:pPr>
        <w:pStyle w:val="4"/>
        <w:rPr>
          <w:rFonts w:eastAsia="宋体"/>
        </w:rPr>
      </w:pPr>
      <w:r>
        <w:rPr>
          <w:rFonts w:hint="eastAsia" w:eastAsia="宋体"/>
        </w:rPr>
        <w:t xml:space="preserve">Key Metrics </w:t>
      </w:r>
    </w:p>
    <w:p>
      <w:pPr>
        <w:rPr>
          <w:rFonts w:eastAsia="宋体"/>
        </w:rPr>
      </w:pPr>
    </w:p>
    <w:tbl>
      <w:tblPr>
        <w:tblStyle w:val="38"/>
        <w:tblW w:w="9040"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35"/>
        <w:gridCol w:w="3739"/>
        <w:gridCol w:w="30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915" w:hRule="atLeast"/>
        </w:trPr>
        <w:tc>
          <w:tcPr>
            <w:tcW w:w="2235" w:type="dxa"/>
            <w:tcBorders>
              <w:top w:val="single" w:color="auto" w:sz="8" w:space="0"/>
              <w:left w:val="single" w:color="auto" w:sz="8" w:space="0"/>
              <w:bottom w:val="nil"/>
              <w:right w:val="single" w:color="000000" w:sz="8" w:space="0"/>
            </w:tcBorders>
            <w:shd w:val="clear" w:color="000000" w:fill="C5D9F1"/>
            <w:vAlign w:val="top"/>
          </w:tcPr>
          <w:p>
            <w:pPr>
              <w:widowControl/>
              <w:jc w:val="left"/>
              <w:rPr>
                <w:rFonts w:eastAsia="Times New Roman"/>
                <w:b/>
                <w:bCs/>
                <w:color w:val="000000"/>
                <w:kern w:val="0"/>
                <w:szCs w:val="23"/>
              </w:rPr>
            </w:pPr>
            <w:r>
              <w:rPr>
                <w:rFonts w:eastAsia="Times New Roman"/>
                <w:b/>
                <w:bCs/>
                <w:kern w:val="0"/>
                <w:sz w:val="24"/>
                <w:szCs w:val="24"/>
              </w:rPr>
              <w:t xml:space="preserve">Category </w:t>
            </w:r>
            <w:r>
              <w:rPr>
                <w:rStyle w:val="36"/>
              </w:rPr>
              <w:commentReference w:id="13"/>
            </w:r>
          </w:p>
        </w:tc>
        <w:tc>
          <w:tcPr>
            <w:tcW w:w="3739" w:type="dxa"/>
            <w:tcBorders>
              <w:top w:val="single" w:color="auto" w:sz="8" w:space="0"/>
              <w:left w:val="nil"/>
              <w:bottom w:val="nil"/>
              <w:right w:val="single" w:color="000000" w:sz="8" w:space="0"/>
            </w:tcBorders>
            <w:shd w:val="clear" w:color="000000" w:fill="C5D9F1"/>
            <w:vAlign w:val="top"/>
          </w:tcPr>
          <w:p>
            <w:pPr>
              <w:widowControl/>
              <w:jc w:val="left"/>
              <w:rPr>
                <w:rFonts w:eastAsia="Times New Roman"/>
                <w:b/>
                <w:bCs/>
                <w:kern w:val="0"/>
                <w:sz w:val="24"/>
                <w:szCs w:val="24"/>
              </w:rPr>
            </w:pPr>
            <w:r>
              <w:rPr>
                <w:rFonts w:eastAsia="Times New Roman"/>
                <w:b/>
                <w:bCs/>
                <w:color w:val="000000"/>
                <w:kern w:val="0"/>
                <w:szCs w:val="23"/>
              </w:rPr>
              <w:t>Performance metrics</w:t>
            </w:r>
          </w:p>
        </w:tc>
        <w:tc>
          <w:tcPr>
            <w:tcW w:w="3066" w:type="dxa"/>
            <w:tcBorders>
              <w:top w:val="single" w:color="auto" w:sz="8" w:space="0"/>
              <w:left w:val="nil"/>
              <w:bottom w:val="nil"/>
              <w:right w:val="single" w:color="auto" w:sz="8" w:space="0"/>
            </w:tcBorders>
            <w:shd w:val="clear" w:color="000000" w:fill="C5D9F1"/>
            <w:vAlign w:val="top"/>
          </w:tcPr>
          <w:p>
            <w:pPr>
              <w:widowControl/>
              <w:jc w:val="left"/>
              <w:rPr>
                <w:rFonts w:eastAsia="Times New Roman"/>
                <w:b/>
                <w:bCs/>
                <w:kern w:val="0"/>
                <w:sz w:val="24"/>
                <w:szCs w:val="24"/>
              </w:rPr>
            </w:pPr>
            <w:r>
              <w:rPr>
                <w:rFonts w:eastAsia="Times New Roman"/>
                <w:b/>
                <w:bCs/>
                <w:kern w:val="0"/>
                <w:sz w:val="24"/>
                <w:szCs w:val="24"/>
              </w:rPr>
              <w:t>Tool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5" w:hRule="atLeast"/>
        </w:trPr>
        <w:tc>
          <w:tcPr>
            <w:tcW w:w="9040" w:type="dxa"/>
            <w:gridSpan w:val="3"/>
            <w:tcBorders>
              <w:top w:val="single" w:color="auto" w:sz="8" w:space="0"/>
              <w:left w:val="single" w:color="auto" w:sz="8" w:space="0"/>
              <w:bottom w:val="single" w:color="auto" w:sz="8" w:space="0"/>
              <w:right w:val="single" w:color="000000" w:sz="8" w:space="0"/>
            </w:tcBorders>
            <w:shd w:val="clear" w:color="000000" w:fill="93CDDD"/>
            <w:vAlign w:val="top"/>
          </w:tcPr>
          <w:p>
            <w:pPr>
              <w:widowControl/>
              <w:jc w:val="left"/>
              <w:rPr>
                <w:rFonts w:eastAsia="Times New Roman"/>
                <w:b/>
                <w:bCs/>
                <w:color w:val="000000"/>
                <w:kern w:val="0"/>
                <w:szCs w:val="23"/>
              </w:rPr>
            </w:pPr>
            <w:r>
              <w:rPr>
                <w:rFonts w:eastAsia="Times New Roman"/>
                <w:b/>
                <w:bCs/>
                <w:color w:val="000000"/>
                <w:kern w:val="0"/>
                <w:szCs w:val="23"/>
              </w:rPr>
              <w:t>Network-specific metrics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065" w:hRule="atLeast"/>
        </w:trPr>
        <w:tc>
          <w:tcPr>
            <w:tcW w:w="2235" w:type="dxa"/>
            <w:vMerge w:val="restart"/>
            <w:tcBorders>
              <w:top w:val="nil"/>
              <w:left w:val="single" w:color="auto" w:sz="8" w:space="0"/>
              <w:bottom w:val="single" w:color="000000" w:sz="8" w:space="0"/>
              <w:right w:val="single" w:color="000000" w:sz="8" w:space="0"/>
            </w:tcBorders>
            <w:vAlign w:val="top"/>
          </w:tcPr>
          <w:p>
            <w:pPr>
              <w:widowControl/>
              <w:jc w:val="left"/>
              <w:rPr>
                <w:rFonts w:eastAsia="Times New Roman"/>
                <w:color w:val="000000"/>
                <w:kern w:val="0"/>
                <w:szCs w:val="23"/>
              </w:rPr>
            </w:pPr>
            <w:r>
              <w:rPr>
                <w:rFonts w:eastAsia="Times New Roman"/>
                <w:color w:val="000000"/>
                <w:kern w:val="0"/>
                <w:szCs w:val="23"/>
              </w:rPr>
              <w:t>Network</w:t>
            </w:r>
          </w:p>
        </w:tc>
        <w:tc>
          <w:tcPr>
            <w:tcW w:w="3739" w:type="dxa"/>
            <w:vMerge w:val="restart"/>
            <w:tcBorders>
              <w:top w:val="nil"/>
              <w:left w:val="single" w:color="000000" w:sz="8" w:space="0"/>
              <w:bottom w:val="single" w:color="000000" w:sz="8" w:space="0"/>
              <w:right w:val="single" w:color="000000" w:sz="8" w:space="0"/>
            </w:tcBorders>
            <w:vAlign w:val="top"/>
          </w:tcPr>
          <w:p>
            <w:pPr>
              <w:widowControl/>
              <w:jc w:val="left"/>
              <w:rPr>
                <w:rFonts w:eastAsia="Times New Roman"/>
                <w:color w:val="000000"/>
                <w:kern w:val="0"/>
                <w:szCs w:val="23"/>
              </w:rPr>
            </w:pPr>
            <w:r>
              <w:rPr>
                <w:rFonts w:eastAsia="Times New Roman"/>
                <w:color w:val="000000"/>
                <w:kern w:val="0"/>
                <w:szCs w:val="23"/>
              </w:rPr>
              <w:t>Information about the overall health and efficiency of your network, including routers, switches, and gateways.</w:t>
            </w:r>
          </w:p>
        </w:tc>
        <w:tc>
          <w:tcPr>
            <w:tcW w:w="3066" w:type="dxa"/>
            <w:vMerge w:val="restart"/>
            <w:tcBorders>
              <w:top w:val="nil"/>
              <w:left w:val="single" w:color="000000" w:sz="8" w:space="0"/>
              <w:bottom w:val="single" w:color="000000" w:sz="8" w:space="0"/>
              <w:right w:val="single" w:color="auto" w:sz="8" w:space="0"/>
            </w:tcBorders>
            <w:vAlign w:val="top"/>
          </w:tcPr>
          <w:p>
            <w:pPr>
              <w:widowControl/>
              <w:jc w:val="left"/>
              <w:rPr>
                <w:rFonts w:eastAsia="Times New Roman"/>
                <w:color w:val="000000"/>
                <w:kern w:val="0"/>
                <w:szCs w:val="23"/>
              </w:rPr>
            </w:pPr>
            <w:r>
              <w:rPr>
                <w:rFonts w:eastAsia="Times New Roman"/>
                <w:color w:val="000000"/>
                <w:kern w:val="0"/>
                <w:szCs w:val="23"/>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atLeast"/>
        </w:trPr>
        <w:tc>
          <w:tcPr>
            <w:tcW w:w="2235" w:type="dxa"/>
            <w:vMerge w:val="continue"/>
            <w:tcBorders>
              <w:top w:val="nil"/>
              <w:left w:val="single" w:color="auto" w:sz="8" w:space="0"/>
              <w:bottom w:val="single" w:color="000000" w:sz="8" w:space="0"/>
              <w:right w:val="single" w:color="000000" w:sz="8" w:space="0"/>
            </w:tcBorders>
            <w:vAlign w:val="center"/>
          </w:tcPr>
          <w:p>
            <w:pPr>
              <w:widowControl/>
              <w:jc w:val="left"/>
              <w:rPr>
                <w:rFonts w:eastAsia="Times New Roman"/>
                <w:color w:val="000000"/>
                <w:kern w:val="0"/>
                <w:szCs w:val="23"/>
              </w:rPr>
            </w:pPr>
          </w:p>
        </w:tc>
        <w:tc>
          <w:tcPr>
            <w:tcW w:w="3739" w:type="dxa"/>
            <w:vMerge w:val="continue"/>
            <w:tcBorders>
              <w:top w:val="nil"/>
              <w:left w:val="single" w:color="000000" w:sz="8" w:space="0"/>
              <w:bottom w:val="single" w:color="000000" w:sz="8" w:space="0"/>
              <w:right w:val="single" w:color="000000" w:sz="8" w:space="0"/>
            </w:tcBorders>
            <w:vAlign w:val="center"/>
          </w:tcPr>
          <w:p>
            <w:pPr>
              <w:widowControl/>
              <w:jc w:val="left"/>
              <w:rPr>
                <w:rFonts w:eastAsia="Times New Roman"/>
                <w:color w:val="000000"/>
                <w:kern w:val="0"/>
                <w:szCs w:val="23"/>
              </w:rPr>
            </w:pPr>
          </w:p>
        </w:tc>
        <w:tc>
          <w:tcPr>
            <w:tcW w:w="3066" w:type="dxa"/>
            <w:vMerge w:val="continue"/>
            <w:tcBorders>
              <w:top w:val="nil"/>
              <w:left w:val="single" w:color="000000" w:sz="8" w:space="0"/>
              <w:bottom w:val="single" w:color="000000" w:sz="8" w:space="0"/>
              <w:right w:val="single" w:color="auto" w:sz="8" w:space="0"/>
            </w:tcBorders>
            <w:vAlign w:val="center"/>
          </w:tcPr>
          <w:p>
            <w:pPr>
              <w:widowControl/>
              <w:jc w:val="left"/>
              <w:rPr>
                <w:rFonts w:eastAsia="Times New Roman"/>
                <w:color w:val="000000"/>
                <w:kern w:val="0"/>
                <w:szCs w:val="23"/>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atLeast"/>
        </w:trPr>
        <w:tc>
          <w:tcPr>
            <w:tcW w:w="2235" w:type="dxa"/>
            <w:vMerge w:val="continue"/>
            <w:tcBorders>
              <w:top w:val="nil"/>
              <w:left w:val="single" w:color="auto" w:sz="8" w:space="0"/>
              <w:bottom w:val="single" w:color="000000" w:sz="8" w:space="0"/>
              <w:right w:val="single" w:color="000000" w:sz="8" w:space="0"/>
            </w:tcBorders>
            <w:vAlign w:val="center"/>
          </w:tcPr>
          <w:p>
            <w:pPr>
              <w:widowControl/>
              <w:jc w:val="left"/>
              <w:rPr>
                <w:rFonts w:eastAsia="Times New Roman"/>
                <w:color w:val="000000"/>
                <w:kern w:val="0"/>
                <w:szCs w:val="23"/>
              </w:rPr>
            </w:pPr>
          </w:p>
        </w:tc>
        <w:tc>
          <w:tcPr>
            <w:tcW w:w="3739" w:type="dxa"/>
            <w:vMerge w:val="continue"/>
            <w:tcBorders>
              <w:top w:val="nil"/>
              <w:left w:val="single" w:color="000000" w:sz="8" w:space="0"/>
              <w:bottom w:val="single" w:color="000000" w:sz="8" w:space="0"/>
              <w:right w:val="single" w:color="000000" w:sz="8" w:space="0"/>
            </w:tcBorders>
            <w:vAlign w:val="center"/>
          </w:tcPr>
          <w:p>
            <w:pPr>
              <w:widowControl/>
              <w:jc w:val="left"/>
              <w:rPr>
                <w:rFonts w:eastAsia="Times New Roman"/>
                <w:color w:val="000000"/>
                <w:kern w:val="0"/>
                <w:szCs w:val="23"/>
              </w:rPr>
            </w:pPr>
          </w:p>
        </w:tc>
        <w:tc>
          <w:tcPr>
            <w:tcW w:w="3066" w:type="dxa"/>
            <w:vMerge w:val="continue"/>
            <w:tcBorders>
              <w:top w:val="nil"/>
              <w:left w:val="single" w:color="000000" w:sz="8" w:space="0"/>
              <w:bottom w:val="single" w:color="000000" w:sz="8" w:space="0"/>
              <w:right w:val="single" w:color="auto" w:sz="8" w:space="0"/>
            </w:tcBorders>
            <w:vAlign w:val="center"/>
          </w:tcPr>
          <w:p>
            <w:pPr>
              <w:widowControl/>
              <w:jc w:val="left"/>
              <w:rPr>
                <w:rFonts w:eastAsia="Times New Roman"/>
                <w:color w:val="000000"/>
                <w:kern w:val="0"/>
                <w:szCs w:val="23"/>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atLeast"/>
        </w:trPr>
        <w:tc>
          <w:tcPr>
            <w:tcW w:w="2235" w:type="dxa"/>
            <w:vMerge w:val="continue"/>
            <w:tcBorders>
              <w:top w:val="nil"/>
              <w:left w:val="single" w:color="auto" w:sz="8" w:space="0"/>
              <w:bottom w:val="single" w:color="000000" w:sz="8" w:space="0"/>
              <w:right w:val="single" w:color="000000" w:sz="8" w:space="0"/>
            </w:tcBorders>
            <w:vAlign w:val="center"/>
          </w:tcPr>
          <w:p>
            <w:pPr>
              <w:widowControl/>
              <w:jc w:val="left"/>
              <w:rPr>
                <w:rFonts w:eastAsia="Times New Roman"/>
                <w:color w:val="000000"/>
                <w:kern w:val="0"/>
                <w:szCs w:val="23"/>
              </w:rPr>
            </w:pPr>
          </w:p>
        </w:tc>
        <w:tc>
          <w:tcPr>
            <w:tcW w:w="3739" w:type="dxa"/>
            <w:vMerge w:val="continue"/>
            <w:tcBorders>
              <w:top w:val="nil"/>
              <w:left w:val="single" w:color="000000" w:sz="8" w:space="0"/>
              <w:bottom w:val="single" w:color="000000" w:sz="8" w:space="0"/>
              <w:right w:val="single" w:color="000000" w:sz="8" w:space="0"/>
            </w:tcBorders>
            <w:vAlign w:val="center"/>
          </w:tcPr>
          <w:p>
            <w:pPr>
              <w:widowControl/>
              <w:jc w:val="left"/>
              <w:rPr>
                <w:rFonts w:eastAsia="Times New Roman"/>
                <w:color w:val="000000"/>
                <w:kern w:val="0"/>
                <w:szCs w:val="23"/>
              </w:rPr>
            </w:pPr>
          </w:p>
        </w:tc>
        <w:tc>
          <w:tcPr>
            <w:tcW w:w="3066" w:type="dxa"/>
            <w:vMerge w:val="continue"/>
            <w:tcBorders>
              <w:top w:val="nil"/>
              <w:left w:val="single" w:color="000000" w:sz="8" w:space="0"/>
              <w:bottom w:val="single" w:color="000000" w:sz="8" w:space="0"/>
              <w:right w:val="single" w:color="auto" w:sz="8" w:space="0"/>
            </w:tcBorders>
            <w:vAlign w:val="center"/>
          </w:tcPr>
          <w:p>
            <w:pPr>
              <w:widowControl/>
              <w:jc w:val="left"/>
              <w:rPr>
                <w:rFonts w:eastAsia="Times New Roman"/>
                <w:color w:val="000000"/>
                <w:kern w:val="0"/>
                <w:szCs w:val="23"/>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atLeast"/>
        </w:trPr>
        <w:tc>
          <w:tcPr>
            <w:tcW w:w="2235" w:type="dxa"/>
            <w:vMerge w:val="continue"/>
            <w:tcBorders>
              <w:top w:val="nil"/>
              <w:left w:val="single" w:color="auto" w:sz="8" w:space="0"/>
              <w:bottom w:val="single" w:color="000000" w:sz="8" w:space="0"/>
              <w:right w:val="single" w:color="000000" w:sz="8" w:space="0"/>
            </w:tcBorders>
            <w:vAlign w:val="center"/>
          </w:tcPr>
          <w:p>
            <w:pPr>
              <w:widowControl/>
              <w:jc w:val="left"/>
              <w:rPr>
                <w:rFonts w:eastAsia="Times New Roman"/>
                <w:color w:val="000000"/>
                <w:kern w:val="0"/>
                <w:szCs w:val="23"/>
              </w:rPr>
            </w:pPr>
          </w:p>
        </w:tc>
        <w:tc>
          <w:tcPr>
            <w:tcW w:w="3739" w:type="dxa"/>
            <w:vMerge w:val="continue"/>
            <w:tcBorders>
              <w:top w:val="nil"/>
              <w:left w:val="single" w:color="000000" w:sz="8" w:space="0"/>
              <w:bottom w:val="single" w:color="000000" w:sz="8" w:space="0"/>
              <w:right w:val="single" w:color="000000" w:sz="8" w:space="0"/>
            </w:tcBorders>
            <w:vAlign w:val="center"/>
          </w:tcPr>
          <w:p>
            <w:pPr>
              <w:widowControl/>
              <w:jc w:val="left"/>
              <w:rPr>
                <w:rFonts w:eastAsia="Times New Roman"/>
                <w:color w:val="000000"/>
                <w:kern w:val="0"/>
                <w:szCs w:val="23"/>
              </w:rPr>
            </w:pPr>
          </w:p>
        </w:tc>
        <w:tc>
          <w:tcPr>
            <w:tcW w:w="3066" w:type="dxa"/>
            <w:vMerge w:val="continue"/>
            <w:tcBorders>
              <w:top w:val="nil"/>
              <w:left w:val="single" w:color="000000" w:sz="8" w:space="0"/>
              <w:bottom w:val="single" w:color="000000" w:sz="8" w:space="0"/>
              <w:right w:val="single" w:color="auto" w:sz="8" w:space="0"/>
            </w:tcBorders>
            <w:vAlign w:val="center"/>
          </w:tcPr>
          <w:p>
            <w:pPr>
              <w:widowControl/>
              <w:jc w:val="left"/>
              <w:rPr>
                <w:rFonts w:eastAsia="Times New Roman"/>
                <w:color w:val="000000"/>
                <w:kern w:val="0"/>
                <w:szCs w:val="23"/>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5" w:hRule="atLeast"/>
        </w:trPr>
        <w:tc>
          <w:tcPr>
            <w:tcW w:w="2235" w:type="dxa"/>
            <w:vMerge w:val="continue"/>
            <w:tcBorders>
              <w:top w:val="nil"/>
              <w:left w:val="single" w:color="auto" w:sz="8" w:space="0"/>
              <w:bottom w:val="single" w:color="000000" w:sz="8" w:space="0"/>
              <w:right w:val="single" w:color="000000" w:sz="8" w:space="0"/>
            </w:tcBorders>
            <w:vAlign w:val="center"/>
          </w:tcPr>
          <w:p>
            <w:pPr>
              <w:widowControl/>
              <w:jc w:val="left"/>
              <w:rPr>
                <w:rFonts w:eastAsia="Times New Roman"/>
                <w:color w:val="000000"/>
                <w:kern w:val="0"/>
                <w:szCs w:val="23"/>
              </w:rPr>
            </w:pPr>
          </w:p>
        </w:tc>
        <w:tc>
          <w:tcPr>
            <w:tcW w:w="3739" w:type="dxa"/>
            <w:vMerge w:val="continue"/>
            <w:tcBorders>
              <w:top w:val="nil"/>
              <w:left w:val="single" w:color="000000" w:sz="8" w:space="0"/>
              <w:bottom w:val="single" w:color="000000" w:sz="8" w:space="0"/>
              <w:right w:val="single" w:color="000000" w:sz="8" w:space="0"/>
            </w:tcBorders>
            <w:vAlign w:val="center"/>
          </w:tcPr>
          <w:p>
            <w:pPr>
              <w:widowControl/>
              <w:jc w:val="left"/>
              <w:rPr>
                <w:rFonts w:eastAsia="Times New Roman"/>
                <w:color w:val="000000"/>
                <w:kern w:val="0"/>
                <w:szCs w:val="23"/>
              </w:rPr>
            </w:pPr>
          </w:p>
        </w:tc>
        <w:tc>
          <w:tcPr>
            <w:tcW w:w="3066" w:type="dxa"/>
            <w:vMerge w:val="continue"/>
            <w:tcBorders>
              <w:top w:val="nil"/>
              <w:left w:val="single" w:color="000000" w:sz="8" w:space="0"/>
              <w:bottom w:val="single" w:color="000000" w:sz="8" w:space="0"/>
              <w:right w:val="single" w:color="auto" w:sz="8" w:space="0"/>
            </w:tcBorders>
            <w:vAlign w:val="center"/>
          </w:tcPr>
          <w:p>
            <w:pPr>
              <w:widowControl/>
              <w:jc w:val="left"/>
              <w:rPr>
                <w:rFonts w:eastAsia="Times New Roman"/>
                <w:color w:val="000000"/>
                <w:kern w:val="0"/>
                <w:szCs w:val="23"/>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5" w:hRule="atLeast"/>
        </w:trPr>
        <w:tc>
          <w:tcPr>
            <w:tcW w:w="9040" w:type="dxa"/>
            <w:gridSpan w:val="3"/>
            <w:tcBorders>
              <w:top w:val="single" w:color="auto" w:sz="8" w:space="0"/>
              <w:left w:val="single" w:color="auto" w:sz="8" w:space="0"/>
              <w:bottom w:val="single" w:color="auto" w:sz="8" w:space="0"/>
              <w:right w:val="single" w:color="000000" w:sz="8" w:space="0"/>
            </w:tcBorders>
            <w:shd w:val="clear" w:color="000000" w:fill="93CDDD"/>
            <w:vAlign w:val="top"/>
          </w:tcPr>
          <w:p>
            <w:pPr>
              <w:widowControl/>
              <w:jc w:val="left"/>
              <w:rPr>
                <w:rFonts w:eastAsia="Times New Roman"/>
                <w:b/>
                <w:bCs/>
                <w:color w:val="000000"/>
                <w:kern w:val="0"/>
                <w:szCs w:val="23"/>
              </w:rPr>
            </w:pPr>
            <w:r>
              <w:rPr>
                <w:rFonts w:eastAsia="Times New Roman"/>
                <w:b/>
                <w:bCs/>
                <w:color w:val="000000"/>
                <w:kern w:val="0"/>
                <w:szCs w:val="23"/>
              </w:rPr>
              <w:t>System-related metrics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5" w:hRule="atLeast"/>
        </w:trPr>
        <w:tc>
          <w:tcPr>
            <w:tcW w:w="2235" w:type="dxa"/>
            <w:vMerge w:val="restart"/>
            <w:tcBorders>
              <w:top w:val="nil"/>
              <w:left w:val="single" w:color="auto" w:sz="8" w:space="0"/>
              <w:bottom w:val="single" w:color="000000" w:sz="8" w:space="0"/>
              <w:right w:val="single" w:color="000000" w:sz="8" w:space="0"/>
            </w:tcBorders>
            <w:vAlign w:val="top"/>
          </w:tcPr>
          <w:p>
            <w:pPr>
              <w:widowControl/>
              <w:jc w:val="left"/>
              <w:rPr>
                <w:rFonts w:eastAsia="Times New Roman"/>
                <w:color w:val="000000"/>
                <w:kern w:val="0"/>
                <w:szCs w:val="23"/>
              </w:rPr>
            </w:pPr>
            <w:r>
              <w:rPr>
                <w:rFonts w:eastAsia="Times New Roman"/>
                <w:color w:val="000000"/>
                <w:kern w:val="0"/>
                <w:szCs w:val="23"/>
              </w:rPr>
              <w:t xml:space="preserve">Processor </w:t>
            </w:r>
          </w:p>
        </w:tc>
        <w:tc>
          <w:tcPr>
            <w:tcW w:w="3739" w:type="dxa"/>
            <w:vMerge w:val="restart"/>
            <w:tcBorders>
              <w:top w:val="nil"/>
              <w:left w:val="single" w:color="000000" w:sz="8" w:space="0"/>
              <w:bottom w:val="nil"/>
              <w:right w:val="single" w:color="000000" w:sz="8" w:space="0"/>
            </w:tcBorders>
            <w:vAlign w:val="top"/>
          </w:tcPr>
          <w:p>
            <w:pPr>
              <w:widowControl/>
              <w:jc w:val="left"/>
              <w:rPr>
                <w:rFonts w:eastAsia="Times New Roman"/>
                <w:color w:val="000000"/>
                <w:kern w:val="0"/>
                <w:szCs w:val="23"/>
              </w:rPr>
            </w:pPr>
            <w:r>
              <w:rPr>
                <w:rFonts w:eastAsia="Times New Roman"/>
                <w:color w:val="000000"/>
                <w:kern w:val="0"/>
                <w:szCs w:val="23"/>
              </w:rPr>
              <w:t xml:space="preserve">Processor utilization </w:t>
            </w:r>
          </w:p>
        </w:tc>
        <w:tc>
          <w:tcPr>
            <w:tcW w:w="3066" w:type="dxa"/>
            <w:vMerge w:val="restart"/>
            <w:tcBorders>
              <w:top w:val="nil"/>
              <w:left w:val="single" w:color="000000" w:sz="8" w:space="0"/>
              <w:bottom w:val="nil"/>
              <w:right w:val="single" w:color="auto" w:sz="8" w:space="0"/>
            </w:tcBorders>
            <w:vAlign w:val="top"/>
          </w:tcPr>
          <w:p>
            <w:pPr>
              <w:widowControl/>
              <w:ind w:firstLine="0"/>
              <w:jc w:val="left"/>
              <w:rPr>
                <w:color w:val="000000"/>
                <w:kern w:val="0"/>
                <w:sz w:val="24"/>
                <w:szCs w:val="24"/>
              </w:rPr>
            </w:pPr>
            <w:r>
              <w:rPr>
                <w:rFonts w:eastAsia="Times New Roman"/>
                <w:color w:val="000000"/>
                <w:kern w:val="0"/>
                <w:sz w:val="24"/>
                <w:szCs w:val="24"/>
              </w:rPr>
              <w:t xml:space="preserve">PerfMon Metric Collector </w:t>
            </w:r>
            <w:r>
              <w:rPr>
                <w:rFonts w:eastAsia="Times New Roman"/>
                <w:color w:val="000000"/>
                <w:kern w:val="0"/>
                <w:sz w:val="24"/>
                <w:szCs w:val="24"/>
              </w:rPr>
              <w:br/>
            </w:r>
            <w:r>
              <w:rPr>
                <w:rFonts w:eastAsia="Times New Roman"/>
                <w:color w:val="000000"/>
                <w:kern w:val="0"/>
                <w:sz w:val="24"/>
                <w:szCs w:val="24"/>
              </w:rPr>
              <w:t>JavaMelody</w:t>
            </w:r>
            <w:r>
              <w:rPr>
                <w:rFonts w:eastAsia="Times New Roman"/>
                <w:color w:val="000000"/>
                <w:kern w:val="0"/>
                <w:sz w:val="24"/>
                <w:szCs w:val="24"/>
              </w:rPr>
              <w:br/>
            </w:r>
            <w:r>
              <w:rPr>
                <w:rFonts w:eastAsia="Times New Roman"/>
                <w:color w:val="000000"/>
                <w:kern w:val="0"/>
                <w:sz w:val="24"/>
                <w:szCs w:val="24"/>
              </w:rPr>
              <w:t>Vmstat</w:t>
            </w:r>
            <w:r>
              <w:rPr>
                <w:rFonts w:eastAsia="Times New Roman"/>
                <w:color w:val="000000"/>
                <w:kern w:val="0"/>
                <w:sz w:val="24"/>
                <w:szCs w:val="24"/>
              </w:rPr>
              <w:br/>
            </w:r>
            <w:r>
              <w:rPr>
                <w:rFonts w:eastAsia="Times New Roman"/>
                <w:color w:val="000000"/>
                <w:kern w:val="0"/>
                <w:sz w:val="24"/>
                <w:szCs w:val="24"/>
              </w:rPr>
              <w:t>Topas</w:t>
            </w:r>
            <w:r>
              <w:rPr>
                <w:rFonts w:eastAsia="Times New Roman"/>
                <w:color w:val="000000"/>
                <w:kern w:val="0"/>
                <w:sz w:val="24"/>
                <w:szCs w:val="24"/>
              </w:rPr>
              <w:br/>
            </w:r>
            <w:r>
              <w:rPr>
                <w:rFonts w:eastAsia="Times New Roman"/>
                <w:color w:val="000000"/>
                <w:kern w:val="0"/>
                <w:sz w:val="24"/>
                <w:szCs w:val="24"/>
              </w:rPr>
              <w:t>nmon</w:t>
            </w:r>
            <w:r>
              <w:rPr>
                <w:rFonts w:eastAsia="Times New Roman"/>
                <w:color w:val="000000"/>
                <w:kern w:val="0"/>
                <w:sz w:val="24"/>
                <w:szCs w:val="24"/>
              </w:rPr>
              <w:br/>
            </w:r>
            <w:r>
              <w:rPr>
                <w:rFonts w:eastAsia="Times New Roman"/>
                <w:color w:val="000000"/>
                <w:kern w:val="0"/>
                <w:sz w:val="24"/>
                <w:szCs w:val="24"/>
              </w:rPr>
              <w:t xml:space="preserve">(JavaMelody </w:t>
            </w:r>
            <w:r>
              <w:rPr>
                <w:rFonts w:hint="eastAsia"/>
                <w:color w:val="000000"/>
                <w:kern w:val="0"/>
                <w:sz w:val="24"/>
                <w:szCs w:val="24"/>
              </w:rPr>
              <w:t xml:space="preserve">is </w:t>
            </w:r>
            <w:r>
              <w:rPr>
                <w:color w:val="000000"/>
                <w:kern w:val="0"/>
                <w:sz w:val="24"/>
                <w:szCs w:val="24"/>
              </w:rPr>
              <w:t>usually</w:t>
            </w:r>
            <w:r>
              <w:rPr>
                <w:rFonts w:hint="eastAsia"/>
                <w:color w:val="000000"/>
                <w:kern w:val="0"/>
                <w:sz w:val="24"/>
                <w:szCs w:val="24"/>
              </w:rPr>
              <w:t xml:space="preserve"> used in practice. </w:t>
            </w:r>
          </w:p>
          <w:p>
            <w:pPr>
              <w:widowControl/>
              <w:ind w:firstLine="0"/>
              <w:jc w:val="left"/>
              <w:rPr>
                <w:rFonts w:eastAsia="Times New Roman"/>
                <w:color w:val="000000"/>
                <w:kern w:val="0"/>
                <w:sz w:val="24"/>
                <w:szCs w:val="24"/>
              </w:rPr>
            </w:pPr>
            <w:r>
              <w:rPr>
                <w:rFonts w:eastAsia="Times New Roman"/>
                <w:color w:val="000000"/>
                <w:kern w:val="0"/>
                <w:sz w:val="24"/>
                <w:szCs w:val="24"/>
              </w:rPr>
              <w:t>Gragh display, choose PerfMon Metric Collector/JavaMelody. And PerfMon Metric Collector is monitored from Jmeter. Vmstat/topas/nmon will use command line.)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atLeast"/>
        </w:trPr>
        <w:tc>
          <w:tcPr>
            <w:tcW w:w="2235" w:type="dxa"/>
            <w:vMerge w:val="continue"/>
            <w:tcBorders>
              <w:top w:val="nil"/>
              <w:left w:val="single" w:color="auto" w:sz="8" w:space="0"/>
              <w:bottom w:val="single" w:color="000000" w:sz="8" w:space="0"/>
              <w:right w:val="single" w:color="000000" w:sz="8" w:space="0"/>
            </w:tcBorders>
            <w:vAlign w:val="center"/>
          </w:tcPr>
          <w:p>
            <w:pPr>
              <w:widowControl/>
              <w:jc w:val="left"/>
              <w:rPr>
                <w:rFonts w:eastAsia="Times New Roman"/>
                <w:color w:val="000000"/>
                <w:kern w:val="0"/>
                <w:szCs w:val="23"/>
              </w:rPr>
            </w:pPr>
          </w:p>
        </w:tc>
        <w:tc>
          <w:tcPr>
            <w:tcW w:w="3739" w:type="dxa"/>
            <w:vMerge w:val="continue"/>
            <w:tcBorders>
              <w:top w:val="nil"/>
              <w:left w:val="single" w:color="000000" w:sz="8" w:space="0"/>
              <w:bottom w:val="nil"/>
              <w:right w:val="single" w:color="000000" w:sz="8" w:space="0"/>
            </w:tcBorders>
            <w:vAlign w:val="center"/>
          </w:tcPr>
          <w:p>
            <w:pPr>
              <w:widowControl/>
              <w:jc w:val="left"/>
              <w:rPr>
                <w:rFonts w:eastAsia="Times New Roman"/>
                <w:color w:val="000000"/>
                <w:kern w:val="0"/>
                <w:szCs w:val="23"/>
              </w:rPr>
            </w:pPr>
          </w:p>
        </w:tc>
        <w:tc>
          <w:tcPr>
            <w:tcW w:w="3066" w:type="dxa"/>
            <w:vMerge w:val="continue"/>
            <w:tcBorders>
              <w:top w:val="nil"/>
              <w:left w:val="single" w:color="000000" w:sz="8" w:space="0"/>
              <w:bottom w:val="nil"/>
              <w:right w:val="single" w:color="auto" w:sz="8" w:space="0"/>
            </w:tcBorders>
            <w:vAlign w:val="center"/>
          </w:tcPr>
          <w:p>
            <w:pPr>
              <w:widowControl/>
              <w:jc w:val="left"/>
              <w:rPr>
                <w:rFonts w:eastAsia="Times New Roman"/>
                <w:color w:val="000000"/>
                <w:kern w:val="0"/>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atLeast"/>
        </w:trPr>
        <w:tc>
          <w:tcPr>
            <w:tcW w:w="2235" w:type="dxa"/>
            <w:vMerge w:val="continue"/>
            <w:tcBorders>
              <w:top w:val="nil"/>
              <w:left w:val="single" w:color="auto" w:sz="8" w:space="0"/>
              <w:bottom w:val="single" w:color="000000" w:sz="8" w:space="0"/>
              <w:right w:val="single" w:color="000000" w:sz="8" w:space="0"/>
            </w:tcBorders>
            <w:vAlign w:val="center"/>
          </w:tcPr>
          <w:p>
            <w:pPr>
              <w:widowControl/>
              <w:jc w:val="left"/>
              <w:rPr>
                <w:rFonts w:eastAsia="Times New Roman"/>
                <w:color w:val="000000"/>
                <w:kern w:val="0"/>
                <w:szCs w:val="23"/>
              </w:rPr>
            </w:pPr>
          </w:p>
        </w:tc>
        <w:tc>
          <w:tcPr>
            <w:tcW w:w="3739" w:type="dxa"/>
            <w:vMerge w:val="continue"/>
            <w:tcBorders>
              <w:top w:val="nil"/>
              <w:left w:val="single" w:color="000000" w:sz="8" w:space="0"/>
              <w:bottom w:val="nil"/>
              <w:right w:val="single" w:color="000000" w:sz="8" w:space="0"/>
            </w:tcBorders>
            <w:vAlign w:val="center"/>
          </w:tcPr>
          <w:p>
            <w:pPr>
              <w:widowControl/>
              <w:jc w:val="left"/>
              <w:rPr>
                <w:rFonts w:eastAsia="Times New Roman"/>
                <w:color w:val="000000"/>
                <w:kern w:val="0"/>
                <w:szCs w:val="23"/>
              </w:rPr>
            </w:pPr>
          </w:p>
        </w:tc>
        <w:tc>
          <w:tcPr>
            <w:tcW w:w="3066" w:type="dxa"/>
            <w:vMerge w:val="continue"/>
            <w:tcBorders>
              <w:top w:val="nil"/>
              <w:left w:val="single" w:color="000000" w:sz="8" w:space="0"/>
              <w:bottom w:val="nil"/>
              <w:right w:val="single" w:color="auto" w:sz="8" w:space="0"/>
            </w:tcBorders>
            <w:vAlign w:val="center"/>
          </w:tcPr>
          <w:p>
            <w:pPr>
              <w:widowControl/>
              <w:jc w:val="left"/>
              <w:rPr>
                <w:rFonts w:eastAsia="Times New Roman"/>
                <w:color w:val="000000"/>
                <w:kern w:val="0"/>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atLeast"/>
        </w:trPr>
        <w:tc>
          <w:tcPr>
            <w:tcW w:w="2235" w:type="dxa"/>
            <w:vMerge w:val="continue"/>
            <w:tcBorders>
              <w:top w:val="nil"/>
              <w:left w:val="single" w:color="auto" w:sz="8" w:space="0"/>
              <w:bottom w:val="single" w:color="000000" w:sz="8" w:space="0"/>
              <w:right w:val="single" w:color="000000" w:sz="8" w:space="0"/>
            </w:tcBorders>
            <w:vAlign w:val="center"/>
          </w:tcPr>
          <w:p>
            <w:pPr>
              <w:widowControl/>
              <w:jc w:val="left"/>
              <w:rPr>
                <w:rFonts w:eastAsia="Times New Roman"/>
                <w:color w:val="000000"/>
                <w:kern w:val="0"/>
                <w:szCs w:val="23"/>
              </w:rPr>
            </w:pPr>
          </w:p>
        </w:tc>
        <w:tc>
          <w:tcPr>
            <w:tcW w:w="3739" w:type="dxa"/>
            <w:vMerge w:val="continue"/>
            <w:tcBorders>
              <w:top w:val="nil"/>
              <w:left w:val="single" w:color="000000" w:sz="8" w:space="0"/>
              <w:bottom w:val="nil"/>
              <w:right w:val="single" w:color="000000" w:sz="8" w:space="0"/>
            </w:tcBorders>
            <w:vAlign w:val="center"/>
          </w:tcPr>
          <w:p>
            <w:pPr>
              <w:widowControl/>
              <w:jc w:val="left"/>
              <w:rPr>
                <w:rFonts w:eastAsia="Times New Roman"/>
                <w:color w:val="000000"/>
                <w:kern w:val="0"/>
                <w:szCs w:val="23"/>
              </w:rPr>
            </w:pPr>
          </w:p>
        </w:tc>
        <w:tc>
          <w:tcPr>
            <w:tcW w:w="3066" w:type="dxa"/>
            <w:vMerge w:val="continue"/>
            <w:tcBorders>
              <w:top w:val="nil"/>
              <w:left w:val="single" w:color="000000" w:sz="8" w:space="0"/>
              <w:bottom w:val="nil"/>
              <w:right w:val="single" w:color="auto" w:sz="8" w:space="0"/>
            </w:tcBorders>
            <w:vAlign w:val="center"/>
          </w:tcPr>
          <w:p>
            <w:pPr>
              <w:widowControl/>
              <w:jc w:val="left"/>
              <w:rPr>
                <w:rFonts w:eastAsia="Times New Roman"/>
                <w:color w:val="000000"/>
                <w:kern w:val="0"/>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atLeast"/>
        </w:trPr>
        <w:tc>
          <w:tcPr>
            <w:tcW w:w="2235" w:type="dxa"/>
            <w:vMerge w:val="continue"/>
            <w:tcBorders>
              <w:top w:val="nil"/>
              <w:left w:val="single" w:color="auto" w:sz="8" w:space="0"/>
              <w:bottom w:val="single" w:color="000000" w:sz="8" w:space="0"/>
              <w:right w:val="single" w:color="000000" w:sz="8" w:space="0"/>
            </w:tcBorders>
            <w:vAlign w:val="center"/>
          </w:tcPr>
          <w:p>
            <w:pPr>
              <w:widowControl/>
              <w:jc w:val="left"/>
              <w:rPr>
                <w:rFonts w:eastAsia="Times New Roman"/>
                <w:color w:val="000000"/>
                <w:kern w:val="0"/>
                <w:szCs w:val="23"/>
              </w:rPr>
            </w:pPr>
          </w:p>
        </w:tc>
        <w:tc>
          <w:tcPr>
            <w:tcW w:w="3739" w:type="dxa"/>
            <w:vMerge w:val="continue"/>
            <w:tcBorders>
              <w:top w:val="nil"/>
              <w:left w:val="single" w:color="000000" w:sz="8" w:space="0"/>
              <w:bottom w:val="nil"/>
              <w:right w:val="single" w:color="000000" w:sz="8" w:space="0"/>
            </w:tcBorders>
            <w:vAlign w:val="center"/>
          </w:tcPr>
          <w:p>
            <w:pPr>
              <w:widowControl/>
              <w:jc w:val="left"/>
              <w:rPr>
                <w:rFonts w:eastAsia="Times New Roman"/>
                <w:color w:val="000000"/>
                <w:kern w:val="0"/>
                <w:szCs w:val="23"/>
              </w:rPr>
            </w:pPr>
          </w:p>
        </w:tc>
        <w:tc>
          <w:tcPr>
            <w:tcW w:w="3066" w:type="dxa"/>
            <w:vMerge w:val="continue"/>
            <w:tcBorders>
              <w:top w:val="nil"/>
              <w:left w:val="single" w:color="000000" w:sz="8" w:space="0"/>
              <w:bottom w:val="nil"/>
              <w:right w:val="single" w:color="auto" w:sz="8" w:space="0"/>
            </w:tcBorders>
            <w:vAlign w:val="center"/>
          </w:tcPr>
          <w:p>
            <w:pPr>
              <w:widowControl/>
              <w:jc w:val="left"/>
              <w:rPr>
                <w:rFonts w:eastAsia="Times New Roman"/>
                <w:color w:val="000000"/>
                <w:kern w:val="0"/>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190" w:hRule="atLeast"/>
        </w:trPr>
        <w:tc>
          <w:tcPr>
            <w:tcW w:w="2235" w:type="dxa"/>
            <w:vMerge w:val="continue"/>
            <w:tcBorders>
              <w:top w:val="nil"/>
              <w:left w:val="single" w:color="auto" w:sz="8" w:space="0"/>
              <w:bottom w:val="single" w:color="000000" w:sz="8" w:space="0"/>
              <w:right w:val="single" w:color="000000" w:sz="8" w:space="0"/>
            </w:tcBorders>
            <w:vAlign w:val="center"/>
          </w:tcPr>
          <w:p>
            <w:pPr>
              <w:widowControl/>
              <w:jc w:val="left"/>
              <w:rPr>
                <w:rFonts w:eastAsia="Times New Roman"/>
                <w:color w:val="000000"/>
                <w:kern w:val="0"/>
                <w:szCs w:val="23"/>
              </w:rPr>
            </w:pPr>
          </w:p>
        </w:tc>
        <w:tc>
          <w:tcPr>
            <w:tcW w:w="3739" w:type="dxa"/>
            <w:vMerge w:val="continue"/>
            <w:tcBorders>
              <w:top w:val="nil"/>
              <w:left w:val="single" w:color="000000" w:sz="8" w:space="0"/>
              <w:bottom w:val="nil"/>
              <w:right w:val="single" w:color="000000" w:sz="8" w:space="0"/>
            </w:tcBorders>
            <w:vAlign w:val="center"/>
          </w:tcPr>
          <w:p>
            <w:pPr>
              <w:widowControl/>
              <w:jc w:val="left"/>
              <w:rPr>
                <w:rFonts w:eastAsia="Times New Roman"/>
                <w:color w:val="000000"/>
                <w:kern w:val="0"/>
                <w:szCs w:val="23"/>
              </w:rPr>
            </w:pPr>
          </w:p>
        </w:tc>
        <w:tc>
          <w:tcPr>
            <w:tcW w:w="3066" w:type="dxa"/>
            <w:vMerge w:val="continue"/>
            <w:tcBorders>
              <w:top w:val="nil"/>
              <w:left w:val="single" w:color="000000" w:sz="8" w:space="0"/>
              <w:bottom w:val="nil"/>
              <w:right w:val="single" w:color="auto" w:sz="8" w:space="0"/>
            </w:tcBorders>
            <w:vAlign w:val="center"/>
          </w:tcPr>
          <w:p>
            <w:pPr>
              <w:widowControl/>
              <w:jc w:val="left"/>
              <w:rPr>
                <w:rFonts w:eastAsia="Times New Roman"/>
                <w:color w:val="000000"/>
                <w:kern w:val="0"/>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5" w:hRule="atLeast"/>
        </w:trPr>
        <w:tc>
          <w:tcPr>
            <w:tcW w:w="2235" w:type="dxa"/>
            <w:vMerge w:val="restart"/>
            <w:tcBorders>
              <w:top w:val="nil"/>
              <w:left w:val="single" w:color="auto" w:sz="8" w:space="0"/>
              <w:bottom w:val="single" w:color="000000" w:sz="8" w:space="0"/>
              <w:right w:val="nil"/>
            </w:tcBorders>
            <w:vAlign w:val="top"/>
          </w:tcPr>
          <w:p>
            <w:pPr>
              <w:widowControl/>
              <w:jc w:val="left"/>
              <w:rPr>
                <w:rFonts w:eastAsia="Times New Roman"/>
                <w:color w:val="000000"/>
                <w:kern w:val="0"/>
                <w:szCs w:val="23"/>
              </w:rPr>
            </w:pPr>
            <w:r>
              <w:rPr>
                <w:rFonts w:eastAsia="Times New Roman"/>
                <w:color w:val="000000"/>
                <w:kern w:val="0"/>
                <w:szCs w:val="23"/>
              </w:rPr>
              <w:t xml:space="preserve">Process      </w:t>
            </w:r>
          </w:p>
        </w:tc>
        <w:tc>
          <w:tcPr>
            <w:tcW w:w="3739" w:type="dxa"/>
            <w:tcBorders>
              <w:top w:val="single" w:color="auto" w:sz="8" w:space="0"/>
              <w:left w:val="single" w:color="auto" w:sz="8" w:space="0"/>
              <w:bottom w:val="nil"/>
              <w:right w:val="single" w:color="auto" w:sz="8" w:space="0"/>
            </w:tcBorders>
            <w:vAlign w:val="top"/>
          </w:tcPr>
          <w:p>
            <w:pPr>
              <w:widowControl/>
              <w:jc w:val="left"/>
              <w:rPr>
                <w:rFonts w:eastAsia="Times New Roman"/>
                <w:kern w:val="0"/>
                <w:sz w:val="24"/>
                <w:szCs w:val="24"/>
              </w:rPr>
            </w:pPr>
            <w:r>
              <w:rPr>
                <w:rFonts w:eastAsia="Times New Roman"/>
                <w:kern w:val="0"/>
                <w:sz w:val="24"/>
                <w:szCs w:val="24"/>
              </w:rPr>
              <w:t> </w:t>
            </w:r>
          </w:p>
        </w:tc>
        <w:tc>
          <w:tcPr>
            <w:tcW w:w="3066" w:type="dxa"/>
            <w:vMerge w:val="restart"/>
            <w:tcBorders>
              <w:top w:val="single" w:color="auto" w:sz="8" w:space="0"/>
              <w:left w:val="single" w:color="auto" w:sz="8" w:space="0"/>
              <w:bottom w:val="single" w:color="000000" w:sz="8" w:space="0"/>
              <w:right w:val="single" w:color="auto" w:sz="8" w:space="0"/>
            </w:tcBorders>
            <w:vAlign w:val="top"/>
          </w:tcPr>
          <w:p>
            <w:pPr>
              <w:widowControl/>
              <w:ind w:firstLine="0"/>
              <w:jc w:val="left"/>
              <w:rPr>
                <w:rFonts w:eastAsia="Times New Roman"/>
                <w:kern w:val="0"/>
                <w:sz w:val="24"/>
                <w:szCs w:val="24"/>
              </w:rPr>
            </w:pPr>
            <w:r>
              <w:rPr>
                <w:rFonts w:eastAsia="Times New Roman"/>
                <w:kern w:val="0"/>
                <w:sz w:val="24"/>
                <w:szCs w:val="24"/>
              </w:rPr>
              <w:t>Topas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0" w:hRule="atLeast"/>
        </w:trPr>
        <w:tc>
          <w:tcPr>
            <w:tcW w:w="2235" w:type="dxa"/>
            <w:vMerge w:val="continue"/>
            <w:tcBorders>
              <w:top w:val="nil"/>
              <w:left w:val="single" w:color="auto" w:sz="8" w:space="0"/>
              <w:bottom w:val="single" w:color="000000" w:sz="8" w:space="0"/>
              <w:right w:val="nil"/>
            </w:tcBorders>
            <w:vAlign w:val="center"/>
          </w:tcPr>
          <w:p>
            <w:pPr>
              <w:widowControl/>
              <w:jc w:val="left"/>
              <w:rPr>
                <w:rFonts w:eastAsia="Times New Roman"/>
                <w:color w:val="000000"/>
                <w:kern w:val="0"/>
                <w:szCs w:val="23"/>
              </w:rPr>
            </w:pPr>
          </w:p>
        </w:tc>
        <w:tc>
          <w:tcPr>
            <w:tcW w:w="3739" w:type="dxa"/>
            <w:tcBorders>
              <w:top w:val="nil"/>
              <w:left w:val="single" w:color="auto" w:sz="8" w:space="0"/>
              <w:bottom w:val="nil"/>
              <w:right w:val="single" w:color="auto" w:sz="8" w:space="0"/>
            </w:tcBorders>
            <w:vAlign w:val="top"/>
          </w:tcPr>
          <w:p>
            <w:pPr>
              <w:widowControl/>
              <w:jc w:val="left"/>
              <w:rPr>
                <w:rFonts w:eastAsia="Times New Roman"/>
                <w:color w:val="000000"/>
                <w:kern w:val="0"/>
                <w:szCs w:val="23"/>
              </w:rPr>
            </w:pPr>
            <w:r>
              <w:rPr>
                <w:rFonts w:eastAsia="Times New Roman"/>
                <w:color w:val="000000"/>
                <w:kern w:val="0"/>
                <w:szCs w:val="23"/>
              </w:rPr>
              <w:t xml:space="preserve">Memory consumption </w:t>
            </w:r>
          </w:p>
        </w:tc>
        <w:tc>
          <w:tcPr>
            <w:tcW w:w="3066" w:type="dxa"/>
            <w:vMerge w:val="continue"/>
            <w:tcBorders>
              <w:top w:val="single" w:color="auto" w:sz="8" w:space="0"/>
              <w:left w:val="single" w:color="auto" w:sz="8" w:space="0"/>
              <w:bottom w:val="single" w:color="000000" w:sz="8" w:space="0"/>
              <w:right w:val="single" w:color="auto" w:sz="8" w:space="0"/>
            </w:tcBorders>
            <w:vAlign w:val="center"/>
          </w:tcPr>
          <w:p>
            <w:pPr>
              <w:widowControl/>
              <w:jc w:val="left"/>
              <w:rPr>
                <w:rFonts w:eastAsia="Times New Roman"/>
                <w:kern w:val="0"/>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0" w:hRule="atLeast"/>
        </w:trPr>
        <w:tc>
          <w:tcPr>
            <w:tcW w:w="2235" w:type="dxa"/>
            <w:vMerge w:val="continue"/>
            <w:tcBorders>
              <w:top w:val="nil"/>
              <w:left w:val="single" w:color="auto" w:sz="8" w:space="0"/>
              <w:bottom w:val="single" w:color="000000" w:sz="8" w:space="0"/>
              <w:right w:val="nil"/>
            </w:tcBorders>
            <w:vAlign w:val="center"/>
          </w:tcPr>
          <w:p>
            <w:pPr>
              <w:widowControl/>
              <w:jc w:val="left"/>
              <w:rPr>
                <w:rFonts w:eastAsia="Times New Roman"/>
                <w:color w:val="000000"/>
                <w:kern w:val="0"/>
                <w:szCs w:val="23"/>
              </w:rPr>
            </w:pPr>
          </w:p>
        </w:tc>
        <w:tc>
          <w:tcPr>
            <w:tcW w:w="3739" w:type="dxa"/>
            <w:tcBorders>
              <w:top w:val="nil"/>
              <w:left w:val="single" w:color="auto" w:sz="8" w:space="0"/>
              <w:bottom w:val="nil"/>
              <w:right w:val="single" w:color="auto" w:sz="8" w:space="0"/>
            </w:tcBorders>
            <w:vAlign w:val="top"/>
          </w:tcPr>
          <w:p>
            <w:pPr>
              <w:widowControl/>
              <w:jc w:val="left"/>
              <w:rPr>
                <w:rFonts w:eastAsia="Times New Roman"/>
                <w:color w:val="000000"/>
                <w:kern w:val="0"/>
                <w:szCs w:val="23"/>
              </w:rPr>
            </w:pPr>
            <w:r>
              <w:rPr>
                <w:rFonts w:eastAsia="Times New Roman"/>
                <w:color w:val="000000"/>
                <w:kern w:val="0"/>
                <w:szCs w:val="23"/>
              </w:rPr>
              <w:t xml:space="preserve">Processor utilization </w:t>
            </w:r>
          </w:p>
        </w:tc>
        <w:tc>
          <w:tcPr>
            <w:tcW w:w="3066" w:type="dxa"/>
            <w:vMerge w:val="continue"/>
            <w:tcBorders>
              <w:top w:val="single" w:color="auto" w:sz="8" w:space="0"/>
              <w:left w:val="single" w:color="auto" w:sz="8" w:space="0"/>
              <w:bottom w:val="single" w:color="000000" w:sz="8" w:space="0"/>
              <w:right w:val="single" w:color="auto" w:sz="8" w:space="0"/>
            </w:tcBorders>
            <w:vAlign w:val="center"/>
          </w:tcPr>
          <w:p>
            <w:pPr>
              <w:widowControl/>
              <w:jc w:val="left"/>
              <w:rPr>
                <w:rFonts w:eastAsia="Times New Roman"/>
                <w:kern w:val="0"/>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0" w:hRule="atLeast"/>
        </w:trPr>
        <w:tc>
          <w:tcPr>
            <w:tcW w:w="2235" w:type="dxa"/>
            <w:vMerge w:val="continue"/>
            <w:tcBorders>
              <w:top w:val="nil"/>
              <w:left w:val="single" w:color="auto" w:sz="8" w:space="0"/>
              <w:bottom w:val="single" w:color="000000" w:sz="8" w:space="0"/>
              <w:right w:val="nil"/>
            </w:tcBorders>
            <w:vAlign w:val="center"/>
          </w:tcPr>
          <w:p>
            <w:pPr>
              <w:widowControl/>
              <w:jc w:val="left"/>
              <w:rPr>
                <w:rFonts w:eastAsia="Times New Roman"/>
                <w:color w:val="000000"/>
                <w:kern w:val="0"/>
                <w:szCs w:val="23"/>
              </w:rPr>
            </w:pPr>
          </w:p>
        </w:tc>
        <w:tc>
          <w:tcPr>
            <w:tcW w:w="3739" w:type="dxa"/>
            <w:tcBorders>
              <w:top w:val="nil"/>
              <w:left w:val="single" w:color="auto" w:sz="8" w:space="0"/>
              <w:bottom w:val="nil"/>
              <w:right w:val="single" w:color="auto" w:sz="8" w:space="0"/>
            </w:tcBorders>
            <w:vAlign w:val="top"/>
          </w:tcPr>
          <w:p>
            <w:pPr>
              <w:widowControl/>
              <w:jc w:val="left"/>
              <w:rPr>
                <w:rFonts w:eastAsia="Times New Roman"/>
                <w:color w:val="000000"/>
                <w:kern w:val="0"/>
                <w:szCs w:val="23"/>
              </w:rPr>
            </w:pPr>
            <w:r>
              <w:rPr>
                <w:rFonts w:eastAsia="Times New Roman"/>
                <w:color w:val="000000"/>
                <w:kern w:val="0"/>
                <w:szCs w:val="23"/>
              </w:rPr>
              <w:t xml:space="preserve">Process recycles </w:t>
            </w:r>
          </w:p>
        </w:tc>
        <w:tc>
          <w:tcPr>
            <w:tcW w:w="3066" w:type="dxa"/>
            <w:vMerge w:val="continue"/>
            <w:tcBorders>
              <w:top w:val="single" w:color="auto" w:sz="8" w:space="0"/>
              <w:left w:val="single" w:color="auto" w:sz="8" w:space="0"/>
              <w:bottom w:val="single" w:color="000000" w:sz="8" w:space="0"/>
              <w:right w:val="single" w:color="auto" w:sz="8" w:space="0"/>
            </w:tcBorders>
            <w:vAlign w:val="center"/>
          </w:tcPr>
          <w:p>
            <w:pPr>
              <w:widowControl/>
              <w:jc w:val="left"/>
              <w:rPr>
                <w:rFonts w:eastAsia="Times New Roman"/>
                <w:kern w:val="0"/>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5" w:hRule="atLeast"/>
        </w:trPr>
        <w:tc>
          <w:tcPr>
            <w:tcW w:w="2235" w:type="dxa"/>
            <w:vMerge w:val="continue"/>
            <w:tcBorders>
              <w:top w:val="nil"/>
              <w:left w:val="single" w:color="auto" w:sz="8" w:space="0"/>
              <w:bottom w:val="single" w:color="000000" w:sz="8" w:space="0"/>
              <w:right w:val="nil"/>
            </w:tcBorders>
            <w:vAlign w:val="center"/>
          </w:tcPr>
          <w:p>
            <w:pPr>
              <w:widowControl/>
              <w:jc w:val="left"/>
              <w:rPr>
                <w:rFonts w:eastAsia="Times New Roman"/>
                <w:color w:val="000000"/>
                <w:kern w:val="0"/>
                <w:szCs w:val="23"/>
              </w:rPr>
            </w:pPr>
          </w:p>
        </w:tc>
        <w:tc>
          <w:tcPr>
            <w:tcW w:w="3739" w:type="dxa"/>
            <w:tcBorders>
              <w:top w:val="nil"/>
              <w:left w:val="single" w:color="auto" w:sz="8" w:space="0"/>
              <w:bottom w:val="single" w:color="auto" w:sz="8" w:space="0"/>
              <w:right w:val="single" w:color="auto" w:sz="8" w:space="0"/>
            </w:tcBorders>
            <w:vAlign w:val="top"/>
          </w:tcPr>
          <w:p>
            <w:pPr>
              <w:widowControl/>
              <w:jc w:val="left"/>
              <w:rPr>
                <w:rFonts w:eastAsia="Times New Roman"/>
                <w:color w:val="000000"/>
                <w:kern w:val="0"/>
                <w:sz w:val="14"/>
                <w:szCs w:val="14"/>
              </w:rPr>
            </w:pPr>
            <w:r>
              <w:rPr>
                <w:rFonts w:eastAsia="Times New Roman"/>
                <w:color w:val="000000"/>
                <w:kern w:val="0"/>
                <w:sz w:val="14"/>
                <w:szCs w:val="14"/>
              </w:rPr>
              <w:t xml:space="preserve">              </w:t>
            </w:r>
            <w:r>
              <w:rPr>
                <w:rFonts w:eastAsia="Times New Roman"/>
                <w:color w:val="000000"/>
                <w:kern w:val="0"/>
                <w:szCs w:val="23"/>
              </w:rPr>
              <w:t> </w:t>
            </w:r>
          </w:p>
        </w:tc>
        <w:tc>
          <w:tcPr>
            <w:tcW w:w="3066" w:type="dxa"/>
            <w:vMerge w:val="continue"/>
            <w:tcBorders>
              <w:top w:val="single" w:color="auto" w:sz="8" w:space="0"/>
              <w:left w:val="single" w:color="auto" w:sz="8" w:space="0"/>
              <w:bottom w:val="single" w:color="000000" w:sz="8" w:space="0"/>
              <w:right w:val="single" w:color="auto" w:sz="8" w:space="0"/>
            </w:tcBorders>
            <w:vAlign w:val="center"/>
          </w:tcPr>
          <w:p>
            <w:pPr>
              <w:widowControl/>
              <w:jc w:val="left"/>
              <w:rPr>
                <w:rFonts w:eastAsia="Times New Roman"/>
                <w:kern w:val="0"/>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5" w:hRule="atLeast"/>
        </w:trPr>
        <w:tc>
          <w:tcPr>
            <w:tcW w:w="2235" w:type="dxa"/>
            <w:vMerge w:val="restart"/>
            <w:tcBorders>
              <w:top w:val="nil"/>
              <w:left w:val="single" w:color="auto" w:sz="8" w:space="0"/>
              <w:bottom w:val="nil"/>
              <w:right w:val="nil"/>
            </w:tcBorders>
            <w:vAlign w:val="top"/>
          </w:tcPr>
          <w:p>
            <w:pPr>
              <w:widowControl/>
              <w:jc w:val="left"/>
              <w:rPr>
                <w:rFonts w:eastAsia="Times New Roman"/>
                <w:color w:val="000000"/>
                <w:kern w:val="0"/>
                <w:szCs w:val="23"/>
              </w:rPr>
            </w:pPr>
            <w:r>
              <w:rPr>
                <w:rFonts w:eastAsia="Times New Roman"/>
                <w:color w:val="000000"/>
                <w:kern w:val="0"/>
                <w:szCs w:val="23"/>
              </w:rPr>
              <w:t xml:space="preserve">Memory </w:t>
            </w:r>
          </w:p>
        </w:tc>
        <w:tc>
          <w:tcPr>
            <w:tcW w:w="3739" w:type="dxa"/>
            <w:tcBorders>
              <w:top w:val="nil"/>
              <w:left w:val="single" w:color="auto" w:sz="4" w:space="0"/>
              <w:bottom w:val="single" w:color="auto" w:sz="4" w:space="0"/>
              <w:right w:val="nil"/>
            </w:tcBorders>
            <w:vAlign w:val="top"/>
          </w:tcPr>
          <w:p>
            <w:pPr>
              <w:widowControl/>
              <w:jc w:val="left"/>
              <w:rPr>
                <w:rFonts w:eastAsia="Times New Roman"/>
                <w:color w:val="000000"/>
                <w:kern w:val="0"/>
                <w:szCs w:val="23"/>
              </w:rPr>
            </w:pPr>
            <w:r>
              <w:rPr>
                <w:rFonts w:eastAsia="Times New Roman"/>
                <w:color w:val="000000"/>
                <w:kern w:val="0"/>
                <w:szCs w:val="23"/>
              </w:rPr>
              <w:t xml:space="preserve">Memory available </w:t>
            </w:r>
          </w:p>
        </w:tc>
        <w:tc>
          <w:tcPr>
            <w:tcW w:w="3066" w:type="dxa"/>
            <w:vMerge w:val="restart"/>
            <w:tcBorders>
              <w:top w:val="nil"/>
              <w:left w:val="single" w:color="auto" w:sz="8" w:space="0"/>
              <w:bottom w:val="single" w:color="000000" w:sz="4" w:space="0"/>
              <w:right w:val="single" w:color="auto" w:sz="8" w:space="0"/>
            </w:tcBorders>
            <w:vAlign w:val="center"/>
          </w:tcPr>
          <w:p>
            <w:pPr>
              <w:widowControl/>
              <w:ind w:firstLine="0"/>
              <w:jc w:val="left"/>
              <w:rPr>
                <w:rFonts w:eastAsia="Times New Roman"/>
                <w:kern w:val="0"/>
                <w:sz w:val="24"/>
                <w:szCs w:val="24"/>
              </w:rPr>
            </w:pPr>
            <w:r>
              <w:rPr>
                <w:rFonts w:eastAsia="Times New Roman"/>
                <w:kern w:val="0"/>
                <w:sz w:val="24"/>
                <w:szCs w:val="24"/>
              </w:rPr>
              <w:t>As tools to monitor "Processor"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0" w:hRule="atLeast"/>
        </w:trPr>
        <w:tc>
          <w:tcPr>
            <w:tcW w:w="2235" w:type="dxa"/>
            <w:vMerge w:val="continue"/>
            <w:tcBorders>
              <w:top w:val="nil"/>
              <w:left w:val="single" w:color="auto" w:sz="8" w:space="0"/>
              <w:bottom w:val="nil"/>
              <w:right w:val="nil"/>
            </w:tcBorders>
            <w:vAlign w:val="center"/>
          </w:tcPr>
          <w:p>
            <w:pPr>
              <w:widowControl/>
              <w:jc w:val="left"/>
              <w:rPr>
                <w:rFonts w:eastAsia="Times New Roman"/>
                <w:color w:val="000000"/>
                <w:kern w:val="0"/>
                <w:szCs w:val="23"/>
              </w:rPr>
            </w:pPr>
          </w:p>
        </w:tc>
        <w:tc>
          <w:tcPr>
            <w:tcW w:w="3739" w:type="dxa"/>
            <w:tcBorders>
              <w:top w:val="nil"/>
              <w:left w:val="single" w:color="auto" w:sz="4" w:space="0"/>
              <w:bottom w:val="single" w:color="auto" w:sz="4" w:space="0"/>
              <w:right w:val="nil"/>
            </w:tcBorders>
            <w:vAlign w:val="top"/>
          </w:tcPr>
          <w:p>
            <w:pPr>
              <w:widowControl/>
              <w:jc w:val="left"/>
              <w:rPr>
                <w:rFonts w:eastAsia="Times New Roman"/>
                <w:color w:val="000000"/>
                <w:kern w:val="0"/>
                <w:sz w:val="14"/>
                <w:szCs w:val="14"/>
              </w:rPr>
            </w:pPr>
            <w:r>
              <w:rPr>
                <w:rFonts w:eastAsia="Times New Roman"/>
                <w:color w:val="000000"/>
                <w:kern w:val="0"/>
                <w:sz w:val="14"/>
                <w:szCs w:val="14"/>
              </w:rPr>
              <w:t> </w:t>
            </w:r>
            <w:r>
              <w:rPr>
                <w:rFonts w:eastAsia="Times New Roman"/>
                <w:color w:val="000000"/>
                <w:kern w:val="0"/>
                <w:szCs w:val="23"/>
              </w:rPr>
              <w:t xml:space="preserve">Memory utilization </w:t>
            </w:r>
          </w:p>
        </w:tc>
        <w:tc>
          <w:tcPr>
            <w:tcW w:w="3066" w:type="dxa"/>
            <w:vMerge w:val="continue"/>
            <w:tcBorders>
              <w:top w:val="nil"/>
              <w:left w:val="single" w:color="auto" w:sz="8" w:space="0"/>
              <w:bottom w:val="single" w:color="000000" w:sz="4" w:space="0"/>
              <w:right w:val="single" w:color="auto" w:sz="8" w:space="0"/>
            </w:tcBorders>
            <w:vAlign w:val="center"/>
          </w:tcPr>
          <w:p>
            <w:pPr>
              <w:widowControl/>
              <w:jc w:val="left"/>
              <w:rPr>
                <w:rFonts w:eastAsia="Times New Roman"/>
                <w:kern w:val="0"/>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5" w:hRule="atLeast"/>
        </w:trPr>
        <w:tc>
          <w:tcPr>
            <w:tcW w:w="2235" w:type="dxa"/>
            <w:vMerge w:val="continue"/>
            <w:tcBorders>
              <w:top w:val="nil"/>
              <w:left w:val="single" w:color="auto" w:sz="8" w:space="0"/>
              <w:bottom w:val="nil"/>
              <w:right w:val="nil"/>
            </w:tcBorders>
            <w:vAlign w:val="center"/>
          </w:tcPr>
          <w:p>
            <w:pPr>
              <w:widowControl/>
              <w:jc w:val="left"/>
              <w:rPr>
                <w:rFonts w:eastAsia="Times New Roman"/>
                <w:color w:val="000000"/>
                <w:kern w:val="0"/>
                <w:szCs w:val="23"/>
              </w:rPr>
            </w:pPr>
          </w:p>
        </w:tc>
        <w:tc>
          <w:tcPr>
            <w:tcW w:w="3739" w:type="dxa"/>
            <w:tcBorders>
              <w:top w:val="nil"/>
              <w:left w:val="single" w:color="auto" w:sz="4" w:space="0"/>
              <w:bottom w:val="single" w:color="auto" w:sz="4" w:space="0"/>
              <w:right w:val="nil"/>
            </w:tcBorders>
            <w:vAlign w:val="top"/>
          </w:tcPr>
          <w:p>
            <w:pPr>
              <w:widowControl/>
              <w:jc w:val="left"/>
              <w:rPr>
                <w:rFonts w:eastAsia="Times New Roman"/>
                <w:color w:val="000000"/>
                <w:kern w:val="0"/>
                <w:szCs w:val="23"/>
              </w:rPr>
            </w:pPr>
            <w:r>
              <w:rPr>
                <w:rFonts w:eastAsia="Times New Roman"/>
                <w:color w:val="000000"/>
                <w:kern w:val="0"/>
                <w:szCs w:val="23"/>
              </w:rPr>
              <w:t>GC frequency</w:t>
            </w:r>
          </w:p>
        </w:tc>
        <w:tc>
          <w:tcPr>
            <w:tcW w:w="3066" w:type="dxa"/>
            <w:vMerge w:val="restart"/>
            <w:tcBorders>
              <w:top w:val="nil"/>
              <w:left w:val="single" w:color="auto" w:sz="8" w:space="0"/>
              <w:bottom w:val="single" w:color="000000" w:sz="8" w:space="0"/>
              <w:right w:val="single" w:color="auto" w:sz="8" w:space="0"/>
            </w:tcBorders>
            <w:vAlign w:val="center"/>
          </w:tcPr>
          <w:p>
            <w:pPr>
              <w:widowControl/>
              <w:ind w:firstLine="0"/>
              <w:jc w:val="left"/>
              <w:rPr>
                <w:rFonts w:eastAsia="Times New Roman"/>
                <w:kern w:val="0"/>
                <w:sz w:val="24"/>
                <w:szCs w:val="24"/>
              </w:rPr>
            </w:pPr>
            <w:r>
              <w:rPr>
                <w:rFonts w:eastAsia="Times New Roman"/>
                <w:kern w:val="0"/>
                <w:sz w:val="24"/>
                <w:szCs w:val="24"/>
              </w:rPr>
              <w:t>GC Log</w:t>
            </w:r>
            <w:r>
              <w:rPr>
                <w:rFonts w:eastAsia="Times New Roman"/>
                <w:kern w:val="0"/>
                <w:sz w:val="24"/>
                <w:szCs w:val="24"/>
              </w:rPr>
              <w:br/>
            </w:r>
            <w:r>
              <w:rPr>
                <w:rFonts w:eastAsia="Times New Roman"/>
                <w:kern w:val="0"/>
                <w:sz w:val="24"/>
                <w:szCs w:val="24"/>
              </w:rPr>
              <w:t>Dump file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5" w:hRule="atLeast"/>
        </w:trPr>
        <w:tc>
          <w:tcPr>
            <w:tcW w:w="2235" w:type="dxa"/>
            <w:vMerge w:val="continue"/>
            <w:tcBorders>
              <w:top w:val="nil"/>
              <w:left w:val="single" w:color="auto" w:sz="8" w:space="0"/>
              <w:bottom w:val="nil"/>
              <w:right w:val="nil"/>
            </w:tcBorders>
            <w:vAlign w:val="center"/>
          </w:tcPr>
          <w:p>
            <w:pPr>
              <w:widowControl/>
              <w:jc w:val="left"/>
              <w:rPr>
                <w:rFonts w:eastAsia="Times New Roman"/>
                <w:color w:val="000000"/>
                <w:kern w:val="0"/>
                <w:szCs w:val="23"/>
              </w:rPr>
            </w:pPr>
          </w:p>
        </w:tc>
        <w:tc>
          <w:tcPr>
            <w:tcW w:w="3739" w:type="dxa"/>
            <w:tcBorders>
              <w:top w:val="nil"/>
              <w:left w:val="single" w:color="auto" w:sz="4" w:space="0"/>
              <w:bottom w:val="single" w:color="auto" w:sz="4" w:space="0"/>
              <w:right w:val="nil"/>
            </w:tcBorders>
            <w:vAlign w:val="top"/>
          </w:tcPr>
          <w:p>
            <w:pPr>
              <w:widowControl/>
              <w:jc w:val="left"/>
              <w:rPr>
                <w:rFonts w:eastAsia="Times New Roman"/>
                <w:color w:val="000000"/>
                <w:kern w:val="0"/>
                <w:szCs w:val="23"/>
              </w:rPr>
            </w:pPr>
            <w:r>
              <w:rPr>
                <w:rFonts w:eastAsia="Times New Roman"/>
                <w:color w:val="000000"/>
                <w:kern w:val="0"/>
                <w:szCs w:val="23"/>
              </w:rPr>
              <w:t>GC overhead</w:t>
            </w:r>
          </w:p>
        </w:tc>
        <w:tc>
          <w:tcPr>
            <w:tcW w:w="3066" w:type="dxa"/>
            <w:vMerge w:val="continue"/>
            <w:tcBorders>
              <w:top w:val="nil"/>
              <w:left w:val="single" w:color="auto" w:sz="8" w:space="0"/>
              <w:bottom w:val="single" w:color="000000" w:sz="8" w:space="0"/>
              <w:right w:val="single" w:color="auto" w:sz="8" w:space="0"/>
            </w:tcBorders>
            <w:vAlign w:val="center"/>
          </w:tcPr>
          <w:p>
            <w:pPr>
              <w:widowControl/>
              <w:jc w:val="left"/>
              <w:rPr>
                <w:rFonts w:eastAsia="Times New Roman"/>
                <w:kern w:val="0"/>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0" w:hRule="atLeast"/>
        </w:trPr>
        <w:tc>
          <w:tcPr>
            <w:tcW w:w="2235" w:type="dxa"/>
            <w:vMerge w:val="continue"/>
            <w:tcBorders>
              <w:top w:val="nil"/>
              <w:left w:val="single" w:color="auto" w:sz="8" w:space="0"/>
              <w:bottom w:val="nil"/>
              <w:right w:val="nil"/>
            </w:tcBorders>
            <w:vAlign w:val="center"/>
          </w:tcPr>
          <w:p>
            <w:pPr>
              <w:widowControl/>
              <w:jc w:val="left"/>
              <w:rPr>
                <w:rFonts w:eastAsia="Times New Roman"/>
                <w:color w:val="000000"/>
                <w:kern w:val="0"/>
                <w:szCs w:val="23"/>
              </w:rPr>
            </w:pPr>
          </w:p>
        </w:tc>
        <w:tc>
          <w:tcPr>
            <w:tcW w:w="3739" w:type="dxa"/>
            <w:tcBorders>
              <w:top w:val="nil"/>
              <w:left w:val="single" w:color="auto" w:sz="4" w:space="0"/>
              <w:bottom w:val="single" w:color="auto" w:sz="4" w:space="0"/>
              <w:right w:val="nil"/>
            </w:tcBorders>
            <w:vAlign w:val="top"/>
          </w:tcPr>
          <w:p>
            <w:pPr>
              <w:widowControl/>
              <w:jc w:val="left"/>
              <w:rPr>
                <w:rFonts w:eastAsia="Times New Roman"/>
                <w:color w:val="000000"/>
                <w:kern w:val="0"/>
                <w:sz w:val="14"/>
                <w:szCs w:val="14"/>
              </w:rPr>
            </w:pPr>
            <w:r>
              <w:rPr>
                <w:rFonts w:eastAsia="Times New Roman"/>
                <w:color w:val="000000"/>
                <w:kern w:val="0"/>
                <w:sz w:val="14"/>
                <w:szCs w:val="14"/>
              </w:rPr>
              <w:t xml:space="preserve"> </w:t>
            </w:r>
            <w:r>
              <w:rPr>
                <w:rFonts w:eastAsia="Times New Roman"/>
                <w:color w:val="000000"/>
                <w:kern w:val="0"/>
                <w:szCs w:val="23"/>
              </w:rPr>
              <w:t>GC duration</w:t>
            </w:r>
          </w:p>
        </w:tc>
        <w:tc>
          <w:tcPr>
            <w:tcW w:w="3066" w:type="dxa"/>
            <w:vMerge w:val="continue"/>
            <w:tcBorders>
              <w:top w:val="nil"/>
              <w:left w:val="single" w:color="auto" w:sz="8" w:space="0"/>
              <w:bottom w:val="single" w:color="000000" w:sz="8" w:space="0"/>
              <w:right w:val="single" w:color="auto" w:sz="8" w:space="0"/>
            </w:tcBorders>
            <w:vAlign w:val="center"/>
          </w:tcPr>
          <w:p>
            <w:pPr>
              <w:widowControl/>
              <w:jc w:val="left"/>
              <w:rPr>
                <w:rFonts w:eastAsia="Times New Roman"/>
                <w:kern w:val="0"/>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15" w:hRule="atLeast"/>
        </w:trPr>
        <w:tc>
          <w:tcPr>
            <w:tcW w:w="2235" w:type="dxa"/>
            <w:vMerge w:val="continue"/>
            <w:tcBorders>
              <w:top w:val="nil"/>
              <w:left w:val="single" w:color="auto" w:sz="8" w:space="0"/>
              <w:bottom w:val="nil"/>
              <w:right w:val="nil"/>
            </w:tcBorders>
            <w:vAlign w:val="center"/>
          </w:tcPr>
          <w:p>
            <w:pPr>
              <w:widowControl/>
              <w:jc w:val="left"/>
              <w:rPr>
                <w:rFonts w:eastAsia="Times New Roman"/>
                <w:color w:val="000000"/>
                <w:kern w:val="0"/>
                <w:szCs w:val="23"/>
              </w:rPr>
            </w:pPr>
          </w:p>
        </w:tc>
        <w:tc>
          <w:tcPr>
            <w:tcW w:w="3739" w:type="dxa"/>
            <w:tcBorders>
              <w:top w:val="nil"/>
              <w:left w:val="single" w:color="auto" w:sz="4" w:space="0"/>
              <w:bottom w:val="nil"/>
              <w:right w:val="nil"/>
            </w:tcBorders>
            <w:vAlign w:val="top"/>
          </w:tcPr>
          <w:p>
            <w:pPr>
              <w:widowControl/>
              <w:jc w:val="left"/>
              <w:rPr>
                <w:rFonts w:eastAsia="Times New Roman"/>
                <w:color w:val="000000"/>
                <w:kern w:val="0"/>
                <w:szCs w:val="23"/>
              </w:rPr>
            </w:pPr>
            <w:r>
              <w:rPr>
                <w:rFonts w:eastAsia="Times New Roman"/>
                <w:color w:val="000000"/>
                <w:kern w:val="0"/>
                <w:szCs w:val="23"/>
              </w:rPr>
              <w:t>JVM free heap size after GC …etc related to memory</w:t>
            </w:r>
          </w:p>
        </w:tc>
        <w:tc>
          <w:tcPr>
            <w:tcW w:w="3066" w:type="dxa"/>
            <w:vMerge w:val="continue"/>
            <w:tcBorders>
              <w:top w:val="nil"/>
              <w:left w:val="single" w:color="auto" w:sz="8" w:space="0"/>
              <w:bottom w:val="single" w:color="000000" w:sz="8" w:space="0"/>
              <w:right w:val="single" w:color="auto" w:sz="8" w:space="0"/>
            </w:tcBorders>
            <w:vAlign w:val="center"/>
          </w:tcPr>
          <w:p>
            <w:pPr>
              <w:widowControl/>
              <w:jc w:val="left"/>
              <w:rPr>
                <w:rFonts w:eastAsia="Times New Roman"/>
                <w:kern w:val="0"/>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atLeast"/>
        </w:trPr>
        <w:tc>
          <w:tcPr>
            <w:tcW w:w="2235" w:type="dxa"/>
            <w:vMerge w:val="restart"/>
            <w:tcBorders>
              <w:top w:val="single" w:color="auto" w:sz="8" w:space="0"/>
              <w:left w:val="single" w:color="auto" w:sz="8" w:space="0"/>
              <w:bottom w:val="single" w:color="000000" w:sz="8" w:space="0"/>
              <w:right w:val="single" w:color="auto" w:sz="8" w:space="0"/>
            </w:tcBorders>
            <w:vAlign w:val="top"/>
          </w:tcPr>
          <w:p>
            <w:pPr>
              <w:widowControl/>
              <w:jc w:val="left"/>
              <w:rPr>
                <w:rFonts w:eastAsia="Times New Roman"/>
                <w:color w:val="000000"/>
                <w:kern w:val="0"/>
                <w:szCs w:val="23"/>
              </w:rPr>
            </w:pPr>
            <w:r>
              <w:rPr>
                <w:rFonts w:eastAsia="Times New Roman"/>
                <w:color w:val="000000"/>
                <w:kern w:val="0"/>
                <w:szCs w:val="23"/>
              </w:rPr>
              <w:t>Disk I/O</w:t>
            </w:r>
          </w:p>
        </w:tc>
        <w:tc>
          <w:tcPr>
            <w:tcW w:w="3739" w:type="dxa"/>
            <w:vMerge w:val="restart"/>
            <w:tcBorders>
              <w:top w:val="single" w:color="auto" w:sz="8" w:space="0"/>
              <w:left w:val="single" w:color="auto" w:sz="8" w:space="0"/>
              <w:bottom w:val="single" w:color="000000" w:sz="8" w:space="0"/>
              <w:right w:val="single" w:color="auto" w:sz="8" w:space="0"/>
            </w:tcBorders>
            <w:vAlign w:val="top"/>
          </w:tcPr>
          <w:p>
            <w:pPr>
              <w:widowControl/>
              <w:jc w:val="left"/>
              <w:rPr>
                <w:rFonts w:eastAsia="Times New Roman"/>
                <w:color w:val="000000"/>
                <w:kern w:val="0"/>
                <w:szCs w:val="23"/>
              </w:rPr>
            </w:pPr>
            <w:r>
              <w:rPr>
                <w:rFonts w:eastAsia="Times New Roman"/>
                <w:color w:val="000000"/>
                <w:kern w:val="0"/>
                <w:szCs w:val="23"/>
              </w:rPr>
              <w:t>Disk utilization     </w:t>
            </w:r>
          </w:p>
        </w:tc>
        <w:tc>
          <w:tcPr>
            <w:tcW w:w="3066" w:type="dxa"/>
            <w:vMerge w:val="restart"/>
            <w:tcBorders>
              <w:top w:val="nil"/>
              <w:left w:val="single" w:color="auto" w:sz="8" w:space="0"/>
              <w:bottom w:val="single" w:color="000000" w:sz="8" w:space="0"/>
              <w:right w:val="single" w:color="auto" w:sz="8" w:space="0"/>
            </w:tcBorders>
            <w:vAlign w:val="top"/>
          </w:tcPr>
          <w:p>
            <w:pPr>
              <w:widowControl/>
              <w:ind w:firstLine="0"/>
              <w:jc w:val="left"/>
              <w:rPr>
                <w:rFonts w:eastAsia="Times New Roman"/>
                <w:kern w:val="0"/>
                <w:sz w:val="24"/>
                <w:szCs w:val="24"/>
              </w:rPr>
            </w:pPr>
            <w:r>
              <w:rPr>
                <w:rFonts w:eastAsia="Times New Roman"/>
                <w:kern w:val="0"/>
                <w:sz w:val="24"/>
                <w:szCs w:val="24"/>
              </w:rPr>
              <w:t>As tools to monitor "Processor"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2" w:hRule="atLeast"/>
        </w:trPr>
        <w:tc>
          <w:tcPr>
            <w:tcW w:w="2235" w:type="dxa"/>
            <w:vMerge w:val="continue"/>
            <w:tcBorders>
              <w:top w:val="single" w:color="auto" w:sz="8" w:space="0"/>
              <w:left w:val="single" w:color="auto" w:sz="8" w:space="0"/>
              <w:bottom w:val="single" w:color="000000" w:sz="8" w:space="0"/>
              <w:right w:val="single" w:color="auto" w:sz="8" w:space="0"/>
            </w:tcBorders>
            <w:vAlign w:val="center"/>
          </w:tcPr>
          <w:p>
            <w:pPr>
              <w:widowControl/>
              <w:jc w:val="left"/>
              <w:rPr>
                <w:rFonts w:eastAsia="Times New Roman"/>
                <w:color w:val="000000"/>
                <w:kern w:val="0"/>
                <w:szCs w:val="23"/>
              </w:rPr>
            </w:pPr>
          </w:p>
        </w:tc>
        <w:tc>
          <w:tcPr>
            <w:tcW w:w="3739" w:type="dxa"/>
            <w:vMerge w:val="continue"/>
            <w:tcBorders>
              <w:top w:val="single" w:color="auto" w:sz="8" w:space="0"/>
              <w:left w:val="single" w:color="auto" w:sz="8" w:space="0"/>
              <w:bottom w:val="single" w:color="000000" w:sz="8" w:space="0"/>
              <w:right w:val="single" w:color="auto" w:sz="8" w:space="0"/>
            </w:tcBorders>
            <w:vAlign w:val="center"/>
          </w:tcPr>
          <w:p>
            <w:pPr>
              <w:widowControl/>
              <w:jc w:val="left"/>
              <w:rPr>
                <w:rFonts w:eastAsia="Times New Roman"/>
                <w:color w:val="000000"/>
                <w:kern w:val="0"/>
                <w:szCs w:val="23"/>
              </w:rPr>
            </w:pPr>
          </w:p>
        </w:tc>
        <w:tc>
          <w:tcPr>
            <w:tcW w:w="3066" w:type="dxa"/>
            <w:vMerge w:val="continue"/>
            <w:tcBorders>
              <w:top w:val="nil"/>
              <w:left w:val="single" w:color="auto" w:sz="8" w:space="0"/>
              <w:bottom w:val="single" w:color="000000" w:sz="8" w:space="0"/>
              <w:right w:val="single" w:color="auto" w:sz="8" w:space="0"/>
            </w:tcBorders>
            <w:vAlign w:val="center"/>
          </w:tcPr>
          <w:p>
            <w:pPr>
              <w:widowControl/>
              <w:jc w:val="left"/>
              <w:rPr>
                <w:rFonts w:eastAsia="Times New Roman"/>
                <w:kern w:val="0"/>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5" w:hRule="atLeast"/>
        </w:trPr>
        <w:tc>
          <w:tcPr>
            <w:tcW w:w="2235" w:type="dxa"/>
            <w:vMerge w:val="continue"/>
            <w:tcBorders>
              <w:top w:val="single" w:color="auto" w:sz="8" w:space="0"/>
              <w:left w:val="single" w:color="auto" w:sz="8" w:space="0"/>
              <w:bottom w:val="single" w:color="000000" w:sz="8" w:space="0"/>
              <w:right w:val="single" w:color="auto" w:sz="8" w:space="0"/>
            </w:tcBorders>
            <w:vAlign w:val="center"/>
          </w:tcPr>
          <w:p>
            <w:pPr>
              <w:widowControl/>
              <w:jc w:val="left"/>
              <w:rPr>
                <w:rFonts w:eastAsia="Times New Roman"/>
                <w:color w:val="000000"/>
                <w:kern w:val="0"/>
                <w:szCs w:val="23"/>
              </w:rPr>
            </w:pPr>
          </w:p>
        </w:tc>
        <w:tc>
          <w:tcPr>
            <w:tcW w:w="3739" w:type="dxa"/>
            <w:vMerge w:val="continue"/>
            <w:tcBorders>
              <w:top w:val="single" w:color="auto" w:sz="8" w:space="0"/>
              <w:left w:val="single" w:color="auto" w:sz="8" w:space="0"/>
              <w:bottom w:val="single" w:color="000000" w:sz="8" w:space="0"/>
              <w:right w:val="single" w:color="auto" w:sz="8" w:space="0"/>
            </w:tcBorders>
            <w:vAlign w:val="center"/>
          </w:tcPr>
          <w:p>
            <w:pPr>
              <w:widowControl/>
              <w:jc w:val="left"/>
              <w:rPr>
                <w:rFonts w:eastAsia="Times New Roman"/>
                <w:color w:val="000000"/>
                <w:kern w:val="0"/>
                <w:szCs w:val="23"/>
              </w:rPr>
            </w:pPr>
          </w:p>
        </w:tc>
        <w:tc>
          <w:tcPr>
            <w:tcW w:w="3066" w:type="dxa"/>
            <w:vMerge w:val="continue"/>
            <w:tcBorders>
              <w:top w:val="nil"/>
              <w:left w:val="single" w:color="auto" w:sz="8" w:space="0"/>
              <w:bottom w:val="single" w:color="000000" w:sz="8" w:space="0"/>
              <w:right w:val="single" w:color="auto" w:sz="8" w:space="0"/>
            </w:tcBorders>
            <w:vAlign w:val="center"/>
          </w:tcPr>
          <w:p>
            <w:pPr>
              <w:widowControl/>
              <w:jc w:val="left"/>
              <w:rPr>
                <w:rFonts w:eastAsia="Times New Roman"/>
                <w:kern w:val="0"/>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95" w:hRule="atLeast"/>
        </w:trPr>
        <w:tc>
          <w:tcPr>
            <w:tcW w:w="2235" w:type="dxa"/>
            <w:tcBorders>
              <w:top w:val="nil"/>
              <w:left w:val="single" w:color="auto" w:sz="8" w:space="0"/>
              <w:bottom w:val="single" w:color="000000" w:sz="8" w:space="0"/>
              <w:right w:val="single" w:color="000000" w:sz="8" w:space="0"/>
            </w:tcBorders>
            <w:vAlign w:val="top"/>
          </w:tcPr>
          <w:p>
            <w:pPr>
              <w:widowControl/>
              <w:jc w:val="left"/>
              <w:rPr>
                <w:rFonts w:eastAsia="Times New Roman"/>
                <w:color w:val="000000"/>
                <w:kern w:val="0"/>
                <w:szCs w:val="23"/>
              </w:rPr>
            </w:pPr>
            <w:r>
              <w:rPr>
                <w:rFonts w:eastAsia="Times New Roman"/>
                <w:color w:val="000000"/>
                <w:kern w:val="0"/>
                <w:szCs w:val="23"/>
              </w:rPr>
              <w:t>Network I/O</w:t>
            </w:r>
          </w:p>
        </w:tc>
        <w:tc>
          <w:tcPr>
            <w:tcW w:w="3739" w:type="dxa"/>
            <w:tcBorders>
              <w:top w:val="nil"/>
              <w:left w:val="nil"/>
              <w:bottom w:val="single" w:color="000000" w:sz="8" w:space="0"/>
              <w:right w:val="single" w:color="000000" w:sz="8" w:space="0"/>
            </w:tcBorders>
            <w:vAlign w:val="top"/>
          </w:tcPr>
          <w:p>
            <w:pPr>
              <w:widowControl/>
              <w:jc w:val="left"/>
              <w:rPr>
                <w:rFonts w:eastAsia="Times New Roman"/>
                <w:kern w:val="0"/>
                <w:sz w:val="14"/>
                <w:szCs w:val="14"/>
              </w:rPr>
            </w:pPr>
            <w:r>
              <w:rPr>
                <w:rFonts w:eastAsia="Times New Roman"/>
                <w:kern w:val="0"/>
                <w:sz w:val="14"/>
                <w:szCs w:val="14"/>
              </w:rPr>
              <w:t xml:space="preserve"> </w:t>
            </w:r>
            <w:r>
              <w:rPr>
                <w:rFonts w:eastAsia="Times New Roman"/>
                <w:color w:val="000000"/>
                <w:kern w:val="0"/>
                <w:szCs w:val="23"/>
              </w:rPr>
              <w:t>Network usage</w:t>
            </w:r>
          </w:p>
        </w:tc>
        <w:tc>
          <w:tcPr>
            <w:tcW w:w="3066" w:type="dxa"/>
            <w:tcBorders>
              <w:top w:val="nil"/>
              <w:left w:val="nil"/>
              <w:bottom w:val="single" w:color="000000" w:sz="8" w:space="0"/>
              <w:right w:val="single" w:color="auto" w:sz="8" w:space="0"/>
            </w:tcBorders>
            <w:vAlign w:val="top"/>
          </w:tcPr>
          <w:p>
            <w:pPr>
              <w:widowControl/>
              <w:ind w:firstLine="0"/>
              <w:jc w:val="left"/>
              <w:rPr>
                <w:rFonts w:eastAsia="Times New Roman"/>
                <w:kern w:val="0"/>
                <w:sz w:val="24"/>
                <w:szCs w:val="24"/>
              </w:rPr>
            </w:pPr>
            <w:r>
              <w:rPr>
                <w:rFonts w:eastAsia="Times New Roman"/>
                <w:kern w:val="0"/>
                <w:sz w:val="24"/>
                <w:szCs w:val="24"/>
              </w:rPr>
              <w:t>As tools to monitor "Processor"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5" w:hRule="atLeast"/>
        </w:trPr>
        <w:tc>
          <w:tcPr>
            <w:tcW w:w="9040" w:type="dxa"/>
            <w:gridSpan w:val="3"/>
            <w:tcBorders>
              <w:top w:val="single" w:color="auto" w:sz="8" w:space="0"/>
              <w:left w:val="single" w:color="auto" w:sz="8" w:space="0"/>
              <w:bottom w:val="single" w:color="auto" w:sz="8" w:space="0"/>
              <w:right w:val="single" w:color="000000" w:sz="8" w:space="0"/>
            </w:tcBorders>
            <w:shd w:val="clear" w:color="000000" w:fill="93CDDD"/>
            <w:vAlign w:val="top"/>
          </w:tcPr>
          <w:p>
            <w:pPr>
              <w:widowControl/>
              <w:jc w:val="left"/>
              <w:rPr>
                <w:rFonts w:eastAsia="Times New Roman"/>
                <w:b/>
                <w:bCs/>
                <w:color w:val="000000"/>
                <w:kern w:val="0"/>
                <w:szCs w:val="23"/>
              </w:rPr>
            </w:pPr>
            <w:r>
              <w:rPr>
                <w:rFonts w:eastAsia="Times New Roman"/>
                <w:b/>
                <w:bCs/>
                <w:color w:val="000000"/>
                <w:kern w:val="0"/>
                <w:szCs w:val="23"/>
              </w:rPr>
              <w:t>Platform-specific metrics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0" w:hRule="atLeast"/>
        </w:trPr>
        <w:tc>
          <w:tcPr>
            <w:tcW w:w="2235" w:type="dxa"/>
            <w:vMerge w:val="restart"/>
            <w:tcBorders>
              <w:top w:val="nil"/>
              <w:left w:val="single" w:color="auto" w:sz="8" w:space="0"/>
              <w:bottom w:val="single" w:color="000000" w:sz="8" w:space="0"/>
              <w:right w:val="single" w:color="000000" w:sz="8" w:space="0"/>
            </w:tcBorders>
            <w:vAlign w:val="top"/>
          </w:tcPr>
          <w:p>
            <w:pPr>
              <w:widowControl/>
              <w:jc w:val="left"/>
              <w:rPr>
                <w:rFonts w:eastAsia="Times New Roman"/>
                <w:color w:val="000000"/>
                <w:kern w:val="0"/>
                <w:szCs w:val="23"/>
              </w:rPr>
            </w:pPr>
            <w:r>
              <w:rPr>
                <w:rFonts w:eastAsia="Times New Roman"/>
                <w:color w:val="000000"/>
                <w:kern w:val="0"/>
                <w:szCs w:val="23"/>
              </w:rPr>
              <w:t>Pool usage</w:t>
            </w:r>
            <w:r>
              <w:rPr>
                <w:rFonts w:eastAsia="Times New Roman"/>
                <w:color w:val="000000"/>
                <w:kern w:val="0"/>
                <w:sz w:val="24"/>
                <w:szCs w:val="24"/>
              </w:rPr>
              <w:t xml:space="preserve"> </w:t>
            </w:r>
          </w:p>
        </w:tc>
        <w:tc>
          <w:tcPr>
            <w:tcW w:w="3739" w:type="dxa"/>
            <w:tcBorders>
              <w:top w:val="nil"/>
              <w:left w:val="nil"/>
              <w:bottom w:val="nil"/>
              <w:right w:val="single" w:color="000000" w:sz="8" w:space="0"/>
            </w:tcBorders>
            <w:vAlign w:val="top"/>
          </w:tcPr>
          <w:p>
            <w:pPr>
              <w:widowControl/>
              <w:jc w:val="left"/>
              <w:rPr>
                <w:rFonts w:eastAsia="Times New Roman"/>
                <w:color w:val="000000"/>
                <w:kern w:val="0"/>
                <w:sz w:val="14"/>
                <w:szCs w:val="14"/>
              </w:rPr>
            </w:pPr>
            <w:r>
              <w:rPr>
                <w:rFonts w:eastAsia="Times New Roman"/>
                <w:color w:val="000000"/>
                <w:kern w:val="0"/>
                <w:sz w:val="14"/>
                <w:szCs w:val="14"/>
              </w:rPr>
              <w:t xml:space="preserve"> </w:t>
            </w:r>
            <w:r>
              <w:rPr>
                <w:rFonts w:eastAsia="Times New Roman"/>
                <w:color w:val="000000"/>
                <w:kern w:val="0"/>
                <w:szCs w:val="23"/>
              </w:rPr>
              <w:t>Thread pool usage in WAS</w:t>
            </w:r>
          </w:p>
        </w:tc>
        <w:tc>
          <w:tcPr>
            <w:tcW w:w="3066" w:type="dxa"/>
            <w:vMerge w:val="restart"/>
            <w:tcBorders>
              <w:top w:val="nil"/>
              <w:left w:val="single" w:color="000000" w:sz="8" w:space="0"/>
              <w:bottom w:val="single" w:color="000000" w:sz="8" w:space="0"/>
              <w:right w:val="single" w:color="auto" w:sz="8" w:space="0"/>
            </w:tcBorders>
            <w:vAlign w:val="top"/>
          </w:tcPr>
          <w:p>
            <w:pPr>
              <w:widowControl/>
              <w:ind w:firstLine="0"/>
              <w:jc w:val="left"/>
              <w:rPr>
                <w:rFonts w:eastAsia="Times New Roman"/>
                <w:color w:val="000000"/>
                <w:kern w:val="0"/>
                <w:sz w:val="14"/>
                <w:szCs w:val="14"/>
              </w:rPr>
            </w:pPr>
            <w:r>
              <w:rPr>
                <w:rFonts w:eastAsia="Times New Roman"/>
                <w:color w:val="000000"/>
                <w:kern w:val="0"/>
                <w:szCs w:val="21"/>
              </w:rPr>
              <w:t>WAS PMI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0" w:hRule="atLeast"/>
        </w:trPr>
        <w:tc>
          <w:tcPr>
            <w:tcW w:w="2235" w:type="dxa"/>
            <w:vMerge w:val="continue"/>
            <w:tcBorders>
              <w:top w:val="nil"/>
              <w:left w:val="single" w:color="auto" w:sz="8" w:space="0"/>
              <w:bottom w:val="single" w:color="000000" w:sz="8" w:space="0"/>
              <w:right w:val="single" w:color="000000" w:sz="8" w:space="0"/>
            </w:tcBorders>
            <w:vAlign w:val="center"/>
          </w:tcPr>
          <w:p>
            <w:pPr>
              <w:widowControl/>
              <w:jc w:val="left"/>
              <w:rPr>
                <w:rFonts w:eastAsia="Times New Roman"/>
                <w:color w:val="000000"/>
                <w:kern w:val="0"/>
                <w:szCs w:val="23"/>
              </w:rPr>
            </w:pPr>
          </w:p>
        </w:tc>
        <w:tc>
          <w:tcPr>
            <w:tcW w:w="3739" w:type="dxa"/>
            <w:tcBorders>
              <w:top w:val="nil"/>
              <w:left w:val="nil"/>
              <w:bottom w:val="nil"/>
              <w:right w:val="single" w:color="000000" w:sz="8" w:space="0"/>
            </w:tcBorders>
            <w:vAlign w:val="top"/>
          </w:tcPr>
          <w:p>
            <w:pPr>
              <w:widowControl/>
              <w:jc w:val="left"/>
              <w:rPr>
                <w:rFonts w:eastAsia="Times New Roman"/>
                <w:kern w:val="0"/>
                <w:sz w:val="14"/>
                <w:szCs w:val="14"/>
              </w:rPr>
            </w:pPr>
            <w:r>
              <w:rPr>
                <w:rFonts w:eastAsia="Times New Roman"/>
                <w:kern w:val="0"/>
                <w:sz w:val="14"/>
                <w:szCs w:val="14"/>
              </w:rPr>
              <w:t xml:space="preserve"> </w:t>
            </w:r>
            <w:r>
              <w:rPr>
                <w:rFonts w:eastAsia="Times New Roman"/>
                <w:color w:val="000000"/>
                <w:kern w:val="0"/>
                <w:szCs w:val="23"/>
              </w:rPr>
              <w:t>Connection pool usage in WAS</w:t>
            </w:r>
          </w:p>
        </w:tc>
        <w:tc>
          <w:tcPr>
            <w:tcW w:w="3066" w:type="dxa"/>
            <w:vMerge w:val="continue"/>
            <w:tcBorders>
              <w:top w:val="nil"/>
              <w:left w:val="single" w:color="000000" w:sz="8" w:space="0"/>
              <w:bottom w:val="single" w:color="000000" w:sz="8" w:space="0"/>
              <w:right w:val="single" w:color="auto" w:sz="8" w:space="0"/>
            </w:tcBorders>
            <w:vAlign w:val="center"/>
          </w:tcPr>
          <w:p>
            <w:pPr>
              <w:widowControl/>
              <w:jc w:val="left"/>
              <w:rPr>
                <w:rFonts w:eastAsia="Times New Roman"/>
                <w:color w:val="000000"/>
                <w:kern w:val="0"/>
                <w:sz w:val="14"/>
                <w:szCs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30" w:hRule="atLeast"/>
        </w:trPr>
        <w:tc>
          <w:tcPr>
            <w:tcW w:w="2235" w:type="dxa"/>
            <w:vMerge w:val="continue"/>
            <w:tcBorders>
              <w:top w:val="nil"/>
              <w:left w:val="single" w:color="auto" w:sz="8" w:space="0"/>
              <w:bottom w:val="single" w:color="000000" w:sz="8" w:space="0"/>
              <w:right w:val="single" w:color="000000" w:sz="8" w:space="0"/>
            </w:tcBorders>
            <w:vAlign w:val="center"/>
          </w:tcPr>
          <w:p>
            <w:pPr>
              <w:widowControl/>
              <w:jc w:val="left"/>
              <w:rPr>
                <w:rFonts w:eastAsia="Times New Roman"/>
                <w:color w:val="000000"/>
                <w:kern w:val="0"/>
                <w:szCs w:val="23"/>
              </w:rPr>
            </w:pPr>
          </w:p>
        </w:tc>
        <w:tc>
          <w:tcPr>
            <w:tcW w:w="3739" w:type="dxa"/>
            <w:tcBorders>
              <w:top w:val="nil"/>
              <w:left w:val="nil"/>
              <w:bottom w:val="single" w:color="000000" w:sz="8" w:space="0"/>
              <w:right w:val="single" w:color="000000" w:sz="8" w:space="0"/>
            </w:tcBorders>
            <w:vAlign w:val="top"/>
          </w:tcPr>
          <w:p>
            <w:pPr>
              <w:widowControl/>
              <w:jc w:val="left"/>
              <w:rPr>
                <w:rFonts w:eastAsia="Times New Roman"/>
                <w:color w:val="000000"/>
                <w:kern w:val="0"/>
                <w:sz w:val="24"/>
                <w:szCs w:val="24"/>
              </w:rPr>
            </w:pPr>
            <w:r>
              <w:rPr>
                <w:rFonts w:eastAsia="Times New Roman"/>
                <w:color w:val="000000"/>
                <w:kern w:val="0"/>
                <w:sz w:val="24"/>
                <w:szCs w:val="24"/>
              </w:rPr>
              <w:t>Object Remote Broker thread pool …etc</w:t>
            </w:r>
          </w:p>
        </w:tc>
        <w:tc>
          <w:tcPr>
            <w:tcW w:w="3066" w:type="dxa"/>
            <w:vMerge w:val="continue"/>
            <w:tcBorders>
              <w:top w:val="nil"/>
              <w:left w:val="single" w:color="000000" w:sz="8" w:space="0"/>
              <w:bottom w:val="single" w:color="000000" w:sz="8" w:space="0"/>
              <w:right w:val="single" w:color="auto" w:sz="8" w:space="0"/>
            </w:tcBorders>
            <w:vAlign w:val="center"/>
          </w:tcPr>
          <w:p>
            <w:pPr>
              <w:widowControl/>
              <w:jc w:val="left"/>
              <w:rPr>
                <w:rFonts w:eastAsia="Times New Roman"/>
                <w:color w:val="000000"/>
                <w:kern w:val="0"/>
                <w:sz w:val="14"/>
                <w:szCs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45" w:hRule="atLeast"/>
        </w:trPr>
        <w:tc>
          <w:tcPr>
            <w:tcW w:w="9040" w:type="dxa"/>
            <w:gridSpan w:val="3"/>
            <w:tcBorders>
              <w:top w:val="single" w:color="auto" w:sz="8" w:space="0"/>
              <w:left w:val="single" w:color="auto" w:sz="8" w:space="0"/>
              <w:bottom w:val="single" w:color="auto" w:sz="8" w:space="0"/>
              <w:right w:val="single" w:color="000000" w:sz="8" w:space="0"/>
            </w:tcBorders>
            <w:shd w:val="clear" w:color="000000" w:fill="93CDDD"/>
            <w:vAlign w:val="top"/>
          </w:tcPr>
          <w:p>
            <w:pPr>
              <w:widowControl/>
              <w:jc w:val="left"/>
              <w:rPr>
                <w:rFonts w:eastAsia="Times New Roman"/>
                <w:b/>
                <w:bCs/>
                <w:color w:val="000000"/>
                <w:kern w:val="0"/>
                <w:szCs w:val="23"/>
              </w:rPr>
            </w:pPr>
            <w:r>
              <w:rPr>
                <w:rFonts w:eastAsia="Times New Roman"/>
                <w:b/>
                <w:bCs/>
                <w:color w:val="000000"/>
                <w:kern w:val="0"/>
                <w:szCs w:val="23"/>
              </w:rPr>
              <w:t>Application specific statistics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0" w:hRule="atLeast"/>
        </w:trPr>
        <w:tc>
          <w:tcPr>
            <w:tcW w:w="2235" w:type="dxa"/>
            <w:vMerge w:val="restart"/>
            <w:tcBorders>
              <w:top w:val="nil"/>
              <w:left w:val="single" w:color="auto" w:sz="8" w:space="0"/>
              <w:bottom w:val="nil"/>
              <w:right w:val="nil"/>
            </w:tcBorders>
            <w:vAlign w:val="top"/>
          </w:tcPr>
          <w:p>
            <w:pPr>
              <w:widowControl/>
              <w:jc w:val="left"/>
              <w:rPr>
                <w:rFonts w:eastAsia="Times New Roman"/>
                <w:color w:val="000000"/>
                <w:kern w:val="0"/>
                <w:szCs w:val="23"/>
              </w:rPr>
            </w:pPr>
            <w:r>
              <w:rPr>
                <w:rFonts w:eastAsia="Times New Roman"/>
                <w:color w:val="000000"/>
                <w:kern w:val="0"/>
                <w:szCs w:val="23"/>
              </w:rPr>
              <w:t xml:space="preserve">Response times </w:t>
            </w:r>
          </w:p>
        </w:tc>
        <w:tc>
          <w:tcPr>
            <w:tcW w:w="3739" w:type="dxa"/>
            <w:tcBorders>
              <w:top w:val="single" w:color="auto" w:sz="4" w:space="0"/>
              <w:left w:val="single" w:color="auto" w:sz="4" w:space="0"/>
              <w:bottom w:val="single" w:color="auto" w:sz="4" w:space="0"/>
              <w:right w:val="single" w:color="auto" w:sz="4" w:space="0"/>
            </w:tcBorders>
            <w:vAlign w:val="top"/>
          </w:tcPr>
          <w:p>
            <w:pPr>
              <w:widowControl/>
              <w:jc w:val="left"/>
              <w:rPr>
                <w:rFonts w:eastAsia="Times New Roman"/>
                <w:color w:val="000000"/>
                <w:kern w:val="0"/>
                <w:sz w:val="14"/>
                <w:szCs w:val="14"/>
              </w:rPr>
            </w:pPr>
            <w:r>
              <w:rPr>
                <w:rFonts w:eastAsia="Times New Roman"/>
                <w:color w:val="000000"/>
                <w:kern w:val="0"/>
                <w:sz w:val="14"/>
                <w:szCs w:val="14"/>
              </w:rPr>
              <w:t xml:space="preserve"> </w:t>
            </w:r>
            <w:r>
              <w:rPr>
                <w:rFonts w:eastAsia="Times New Roman"/>
                <w:color w:val="000000"/>
                <w:kern w:val="0"/>
                <w:szCs w:val="23"/>
              </w:rPr>
              <w:t>Transactions times</w:t>
            </w:r>
          </w:p>
        </w:tc>
        <w:tc>
          <w:tcPr>
            <w:tcW w:w="3066" w:type="dxa"/>
            <w:vMerge w:val="restart"/>
            <w:tcBorders>
              <w:top w:val="single" w:color="auto" w:sz="4" w:space="0"/>
              <w:left w:val="single" w:color="auto" w:sz="4" w:space="0"/>
              <w:bottom w:val="single" w:color="auto" w:sz="4" w:space="0"/>
              <w:right w:val="single" w:color="auto" w:sz="8" w:space="0"/>
            </w:tcBorders>
            <w:vAlign w:val="center"/>
          </w:tcPr>
          <w:p>
            <w:pPr>
              <w:widowControl/>
              <w:ind w:firstLine="0"/>
              <w:jc w:val="left"/>
              <w:rPr>
                <w:rFonts w:eastAsia="Times New Roman"/>
                <w:color w:val="000000"/>
                <w:kern w:val="0"/>
                <w:szCs w:val="21"/>
              </w:rPr>
            </w:pPr>
            <w:r>
              <w:rPr>
                <w:rFonts w:hint="eastAsia" w:eastAsia="Times New Roman"/>
                <w:color w:val="000000"/>
                <w:kern w:val="0"/>
                <w:szCs w:val="21"/>
              </w:rPr>
              <w:t xml:space="preserve">Jmeter: </w:t>
            </w:r>
            <w:r>
              <w:rPr>
                <w:rFonts w:eastAsia="Times New Roman"/>
                <w:color w:val="000000"/>
                <w:kern w:val="0"/>
                <w:szCs w:val="21"/>
              </w:rPr>
              <w:t>Aggregate Report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0" w:hRule="atLeast"/>
        </w:trPr>
        <w:tc>
          <w:tcPr>
            <w:tcW w:w="2235" w:type="dxa"/>
            <w:vMerge w:val="continue"/>
            <w:tcBorders>
              <w:top w:val="nil"/>
              <w:left w:val="single" w:color="auto" w:sz="8" w:space="0"/>
              <w:bottom w:val="nil"/>
              <w:right w:val="nil"/>
            </w:tcBorders>
            <w:vAlign w:val="center"/>
          </w:tcPr>
          <w:p>
            <w:pPr>
              <w:widowControl/>
              <w:jc w:val="left"/>
              <w:rPr>
                <w:rFonts w:eastAsia="Times New Roman"/>
                <w:color w:val="000000"/>
                <w:kern w:val="0"/>
                <w:szCs w:val="23"/>
              </w:rPr>
            </w:pPr>
          </w:p>
        </w:tc>
        <w:tc>
          <w:tcPr>
            <w:tcW w:w="3739" w:type="dxa"/>
            <w:tcBorders>
              <w:top w:val="nil"/>
              <w:left w:val="single" w:color="auto" w:sz="4" w:space="0"/>
              <w:bottom w:val="single" w:color="auto" w:sz="4" w:space="0"/>
              <w:right w:val="single" w:color="auto" w:sz="4" w:space="0"/>
            </w:tcBorders>
            <w:vAlign w:val="top"/>
          </w:tcPr>
          <w:p>
            <w:pPr>
              <w:widowControl/>
              <w:jc w:val="left"/>
              <w:rPr>
                <w:rFonts w:eastAsia="Times New Roman"/>
                <w:color w:val="000000"/>
                <w:kern w:val="0"/>
                <w:sz w:val="14"/>
                <w:szCs w:val="14"/>
              </w:rPr>
            </w:pPr>
            <w:r>
              <w:rPr>
                <w:rFonts w:eastAsia="Times New Roman"/>
                <w:color w:val="000000"/>
                <w:kern w:val="0"/>
                <w:sz w:val="14"/>
                <w:szCs w:val="14"/>
              </w:rPr>
              <w:t>  </w:t>
            </w:r>
            <w:r>
              <w:rPr>
                <w:rFonts w:eastAsia="Times New Roman"/>
                <w:color w:val="000000"/>
                <w:kern w:val="0"/>
                <w:szCs w:val="23"/>
              </w:rPr>
              <w:t>Average</w:t>
            </w:r>
          </w:p>
        </w:tc>
        <w:tc>
          <w:tcPr>
            <w:tcW w:w="3066" w:type="dxa"/>
            <w:vMerge w:val="continue"/>
            <w:tcBorders>
              <w:top w:val="single" w:color="auto" w:sz="4" w:space="0"/>
              <w:left w:val="single" w:color="auto" w:sz="4" w:space="0"/>
              <w:bottom w:val="single" w:color="auto" w:sz="4" w:space="0"/>
              <w:right w:val="single" w:color="auto" w:sz="8" w:space="0"/>
            </w:tcBorders>
            <w:vAlign w:val="center"/>
          </w:tcPr>
          <w:p>
            <w:pPr>
              <w:widowControl/>
              <w:jc w:val="left"/>
              <w:rPr>
                <w:rFonts w:eastAsia="Times New Roman"/>
                <w:color w:val="000000"/>
                <w:kern w:val="0"/>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2235" w:type="dxa"/>
            <w:vMerge w:val="continue"/>
            <w:tcBorders>
              <w:top w:val="nil"/>
              <w:left w:val="single" w:color="auto" w:sz="8" w:space="0"/>
              <w:bottom w:val="nil"/>
              <w:right w:val="nil"/>
            </w:tcBorders>
            <w:vAlign w:val="center"/>
          </w:tcPr>
          <w:p>
            <w:pPr>
              <w:widowControl/>
              <w:jc w:val="left"/>
              <w:rPr>
                <w:rFonts w:eastAsia="Times New Roman"/>
                <w:color w:val="000000"/>
                <w:kern w:val="0"/>
                <w:szCs w:val="23"/>
              </w:rPr>
            </w:pPr>
          </w:p>
        </w:tc>
        <w:tc>
          <w:tcPr>
            <w:tcW w:w="3739" w:type="dxa"/>
            <w:tcBorders>
              <w:top w:val="nil"/>
              <w:left w:val="single" w:color="auto" w:sz="4" w:space="0"/>
              <w:bottom w:val="single" w:color="auto" w:sz="4" w:space="0"/>
              <w:right w:val="single" w:color="auto" w:sz="4" w:space="0"/>
            </w:tcBorders>
            <w:vAlign w:val="top"/>
          </w:tcPr>
          <w:p>
            <w:pPr>
              <w:widowControl/>
              <w:jc w:val="left"/>
              <w:rPr>
                <w:rFonts w:eastAsia="Times New Roman"/>
                <w:color w:val="000000"/>
                <w:kern w:val="0"/>
                <w:sz w:val="14"/>
                <w:szCs w:val="14"/>
              </w:rPr>
            </w:pPr>
            <w:r>
              <w:rPr>
                <w:rFonts w:eastAsia="Times New Roman"/>
                <w:color w:val="000000"/>
                <w:kern w:val="0"/>
                <w:sz w:val="14"/>
                <w:szCs w:val="14"/>
              </w:rPr>
              <w:t xml:space="preserve">  </w:t>
            </w:r>
            <w:r>
              <w:rPr>
                <w:rFonts w:eastAsia="Times New Roman"/>
                <w:color w:val="000000"/>
                <w:kern w:val="0"/>
                <w:szCs w:val="23"/>
              </w:rPr>
              <w:t>Medium</w:t>
            </w:r>
          </w:p>
        </w:tc>
        <w:tc>
          <w:tcPr>
            <w:tcW w:w="3066" w:type="dxa"/>
            <w:vMerge w:val="continue"/>
            <w:tcBorders>
              <w:top w:val="single" w:color="auto" w:sz="4" w:space="0"/>
              <w:left w:val="single" w:color="auto" w:sz="4" w:space="0"/>
              <w:bottom w:val="single" w:color="auto" w:sz="4" w:space="0"/>
              <w:right w:val="single" w:color="auto" w:sz="8" w:space="0"/>
            </w:tcBorders>
            <w:vAlign w:val="center"/>
          </w:tcPr>
          <w:p>
            <w:pPr>
              <w:widowControl/>
              <w:jc w:val="left"/>
              <w:rPr>
                <w:rFonts w:eastAsia="Times New Roman"/>
                <w:color w:val="000000"/>
                <w:kern w:val="0"/>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0" w:hRule="atLeast"/>
        </w:trPr>
        <w:tc>
          <w:tcPr>
            <w:tcW w:w="2235" w:type="dxa"/>
            <w:vMerge w:val="continue"/>
            <w:tcBorders>
              <w:top w:val="nil"/>
              <w:left w:val="single" w:color="auto" w:sz="8" w:space="0"/>
              <w:bottom w:val="nil"/>
              <w:right w:val="nil"/>
            </w:tcBorders>
            <w:vAlign w:val="center"/>
          </w:tcPr>
          <w:p>
            <w:pPr>
              <w:widowControl/>
              <w:jc w:val="left"/>
              <w:rPr>
                <w:rFonts w:eastAsia="Times New Roman"/>
                <w:color w:val="000000"/>
                <w:kern w:val="0"/>
                <w:szCs w:val="23"/>
              </w:rPr>
            </w:pPr>
          </w:p>
        </w:tc>
        <w:tc>
          <w:tcPr>
            <w:tcW w:w="3739" w:type="dxa"/>
            <w:tcBorders>
              <w:top w:val="nil"/>
              <w:left w:val="single" w:color="auto" w:sz="4" w:space="0"/>
              <w:bottom w:val="single" w:color="auto" w:sz="4" w:space="0"/>
              <w:right w:val="single" w:color="auto" w:sz="4" w:space="0"/>
            </w:tcBorders>
            <w:vAlign w:val="top"/>
          </w:tcPr>
          <w:p>
            <w:pPr>
              <w:widowControl/>
              <w:jc w:val="left"/>
              <w:rPr>
                <w:rFonts w:eastAsia="Times New Roman"/>
                <w:color w:val="000000"/>
                <w:kern w:val="0"/>
                <w:szCs w:val="23"/>
              </w:rPr>
            </w:pPr>
            <w:r>
              <w:rPr>
                <w:rFonts w:eastAsia="Times New Roman"/>
                <w:color w:val="000000"/>
                <w:kern w:val="0"/>
                <w:szCs w:val="23"/>
              </w:rPr>
              <w:t>90% Line</w:t>
            </w:r>
          </w:p>
        </w:tc>
        <w:tc>
          <w:tcPr>
            <w:tcW w:w="3066" w:type="dxa"/>
            <w:vMerge w:val="continue"/>
            <w:tcBorders>
              <w:top w:val="single" w:color="auto" w:sz="4" w:space="0"/>
              <w:left w:val="single" w:color="auto" w:sz="4" w:space="0"/>
              <w:bottom w:val="single" w:color="auto" w:sz="4" w:space="0"/>
              <w:right w:val="single" w:color="auto" w:sz="8" w:space="0"/>
            </w:tcBorders>
            <w:vAlign w:val="center"/>
          </w:tcPr>
          <w:p>
            <w:pPr>
              <w:widowControl/>
              <w:jc w:val="left"/>
              <w:rPr>
                <w:rFonts w:eastAsia="Times New Roman"/>
                <w:color w:val="000000"/>
                <w:kern w:val="0"/>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0" w:hRule="atLeast"/>
        </w:trPr>
        <w:tc>
          <w:tcPr>
            <w:tcW w:w="2235" w:type="dxa"/>
            <w:vMerge w:val="continue"/>
            <w:tcBorders>
              <w:top w:val="nil"/>
              <w:left w:val="single" w:color="auto" w:sz="8" w:space="0"/>
              <w:bottom w:val="nil"/>
              <w:right w:val="nil"/>
            </w:tcBorders>
            <w:vAlign w:val="center"/>
          </w:tcPr>
          <w:p>
            <w:pPr>
              <w:widowControl/>
              <w:jc w:val="left"/>
              <w:rPr>
                <w:rFonts w:eastAsia="Times New Roman"/>
                <w:color w:val="000000"/>
                <w:kern w:val="0"/>
                <w:szCs w:val="23"/>
              </w:rPr>
            </w:pPr>
          </w:p>
        </w:tc>
        <w:tc>
          <w:tcPr>
            <w:tcW w:w="3739" w:type="dxa"/>
            <w:tcBorders>
              <w:top w:val="nil"/>
              <w:left w:val="single" w:color="auto" w:sz="4" w:space="0"/>
              <w:bottom w:val="single" w:color="auto" w:sz="4" w:space="0"/>
              <w:right w:val="single" w:color="auto" w:sz="4" w:space="0"/>
            </w:tcBorders>
            <w:vAlign w:val="top"/>
          </w:tcPr>
          <w:p>
            <w:pPr>
              <w:widowControl/>
              <w:jc w:val="left"/>
              <w:rPr>
                <w:rFonts w:eastAsia="Times New Roman"/>
                <w:color w:val="000000"/>
                <w:kern w:val="0"/>
                <w:sz w:val="14"/>
                <w:szCs w:val="14"/>
              </w:rPr>
            </w:pPr>
            <w:r>
              <w:rPr>
                <w:rFonts w:eastAsia="Times New Roman"/>
                <w:color w:val="000000"/>
                <w:kern w:val="0"/>
                <w:sz w:val="14"/>
                <w:szCs w:val="14"/>
              </w:rPr>
              <w:t xml:space="preserve"> </w:t>
            </w:r>
            <w:r>
              <w:rPr>
                <w:rFonts w:eastAsia="Times New Roman"/>
                <w:color w:val="000000"/>
                <w:kern w:val="0"/>
                <w:szCs w:val="23"/>
              </w:rPr>
              <w:t>Max</w:t>
            </w:r>
          </w:p>
        </w:tc>
        <w:tc>
          <w:tcPr>
            <w:tcW w:w="3066" w:type="dxa"/>
            <w:vMerge w:val="continue"/>
            <w:tcBorders>
              <w:top w:val="single" w:color="auto" w:sz="4" w:space="0"/>
              <w:left w:val="single" w:color="auto" w:sz="4" w:space="0"/>
              <w:bottom w:val="single" w:color="auto" w:sz="4" w:space="0"/>
              <w:right w:val="single" w:color="auto" w:sz="8" w:space="0"/>
            </w:tcBorders>
            <w:vAlign w:val="center"/>
          </w:tcPr>
          <w:p>
            <w:pPr>
              <w:widowControl/>
              <w:jc w:val="left"/>
              <w:rPr>
                <w:rFonts w:eastAsia="Times New Roman"/>
                <w:color w:val="000000"/>
                <w:kern w:val="0"/>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0" w:hRule="atLeast"/>
        </w:trPr>
        <w:tc>
          <w:tcPr>
            <w:tcW w:w="2235" w:type="dxa"/>
            <w:vMerge w:val="continue"/>
            <w:tcBorders>
              <w:top w:val="nil"/>
              <w:left w:val="single" w:color="auto" w:sz="8" w:space="0"/>
              <w:bottom w:val="nil"/>
              <w:right w:val="nil"/>
            </w:tcBorders>
            <w:vAlign w:val="center"/>
          </w:tcPr>
          <w:p>
            <w:pPr>
              <w:widowControl/>
              <w:jc w:val="left"/>
              <w:rPr>
                <w:rFonts w:eastAsia="Times New Roman"/>
                <w:color w:val="000000"/>
                <w:kern w:val="0"/>
                <w:szCs w:val="23"/>
              </w:rPr>
            </w:pPr>
          </w:p>
        </w:tc>
        <w:tc>
          <w:tcPr>
            <w:tcW w:w="3739" w:type="dxa"/>
            <w:tcBorders>
              <w:top w:val="nil"/>
              <w:left w:val="single" w:color="auto" w:sz="4" w:space="0"/>
              <w:bottom w:val="single" w:color="auto" w:sz="4" w:space="0"/>
              <w:right w:val="single" w:color="auto" w:sz="4" w:space="0"/>
            </w:tcBorders>
            <w:vAlign w:val="top"/>
          </w:tcPr>
          <w:p>
            <w:pPr>
              <w:widowControl/>
              <w:jc w:val="left"/>
              <w:rPr>
                <w:rFonts w:eastAsia="Times New Roman"/>
                <w:color w:val="000000"/>
                <w:kern w:val="0"/>
                <w:szCs w:val="23"/>
              </w:rPr>
            </w:pPr>
            <w:r>
              <w:rPr>
                <w:rFonts w:eastAsia="Times New Roman"/>
                <w:color w:val="000000"/>
                <w:kern w:val="0"/>
                <w:szCs w:val="23"/>
              </w:rPr>
              <w:t xml:space="preserve">Min </w:t>
            </w:r>
          </w:p>
        </w:tc>
        <w:tc>
          <w:tcPr>
            <w:tcW w:w="3066" w:type="dxa"/>
            <w:vMerge w:val="continue"/>
            <w:tcBorders>
              <w:top w:val="single" w:color="auto" w:sz="4" w:space="0"/>
              <w:left w:val="single" w:color="auto" w:sz="4" w:space="0"/>
              <w:bottom w:val="single" w:color="auto" w:sz="4" w:space="0"/>
              <w:right w:val="single" w:color="auto" w:sz="8" w:space="0"/>
            </w:tcBorders>
            <w:vAlign w:val="center"/>
          </w:tcPr>
          <w:p>
            <w:pPr>
              <w:widowControl/>
              <w:jc w:val="left"/>
              <w:rPr>
                <w:rFonts w:eastAsia="Times New Roman"/>
                <w:color w:val="000000"/>
                <w:kern w:val="0"/>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0" w:hRule="atLeast"/>
        </w:trPr>
        <w:tc>
          <w:tcPr>
            <w:tcW w:w="2235" w:type="dxa"/>
            <w:vMerge w:val="continue"/>
            <w:tcBorders>
              <w:top w:val="nil"/>
              <w:left w:val="single" w:color="auto" w:sz="8" w:space="0"/>
              <w:bottom w:val="nil"/>
              <w:right w:val="nil"/>
            </w:tcBorders>
            <w:vAlign w:val="center"/>
          </w:tcPr>
          <w:p>
            <w:pPr>
              <w:widowControl/>
              <w:jc w:val="left"/>
              <w:rPr>
                <w:rFonts w:eastAsia="Times New Roman"/>
                <w:color w:val="000000"/>
                <w:kern w:val="0"/>
                <w:szCs w:val="23"/>
              </w:rPr>
            </w:pPr>
          </w:p>
        </w:tc>
        <w:tc>
          <w:tcPr>
            <w:tcW w:w="3739" w:type="dxa"/>
            <w:tcBorders>
              <w:top w:val="nil"/>
              <w:left w:val="single" w:color="auto" w:sz="4" w:space="0"/>
              <w:bottom w:val="single" w:color="auto" w:sz="4" w:space="0"/>
              <w:right w:val="single" w:color="auto" w:sz="4" w:space="0"/>
            </w:tcBorders>
            <w:vAlign w:val="top"/>
          </w:tcPr>
          <w:p>
            <w:pPr>
              <w:widowControl/>
              <w:jc w:val="left"/>
              <w:rPr>
                <w:rFonts w:eastAsia="Times New Roman"/>
                <w:color w:val="000000"/>
                <w:kern w:val="0"/>
                <w:sz w:val="14"/>
                <w:szCs w:val="14"/>
              </w:rPr>
            </w:pPr>
            <w:r>
              <w:rPr>
                <w:rFonts w:eastAsia="Times New Roman"/>
                <w:color w:val="000000"/>
                <w:kern w:val="0"/>
                <w:sz w:val="14"/>
                <w:szCs w:val="14"/>
              </w:rPr>
              <w:t xml:space="preserve"> </w:t>
            </w:r>
            <w:r>
              <w:rPr>
                <w:rFonts w:eastAsia="Times New Roman"/>
                <w:color w:val="000000"/>
                <w:kern w:val="0"/>
                <w:szCs w:val="23"/>
              </w:rPr>
              <w:t>Response time distribution</w:t>
            </w:r>
          </w:p>
        </w:tc>
        <w:tc>
          <w:tcPr>
            <w:tcW w:w="3066" w:type="dxa"/>
            <w:tcBorders>
              <w:top w:val="nil"/>
              <w:left w:val="nil"/>
              <w:bottom w:val="single" w:color="auto" w:sz="4" w:space="0"/>
              <w:right w:val="single" w:color="auto" w:sz="8" w:space="0"/>
            </w:tcBorders>
            <w:vAlign w:val="top"/>
          </w:tcPr>
          <w:p>
            <w:pPr>
              <w:widowControl/>
              <w:ind w:firstLine="0"/>
              <w:jc w:val="left"/>
              <w:rPr>
                <w:rFonts w:eastAsia="Times New Roman"/>
                <w:color w:val="000000"/>
                <w:kern w:val="0"/>
                <w:szCs w:val="21"/>
              </w:rPr>
            </w:pPr>
            <w:r>
              <w:rPr>
                <w:rFonts w:hint="eastAsia" w:eastAsia="宋体"/>
                <w:bCs/>
                <w:color w:val="000000"/>
                <w:kern w:val="0"/>
                <w:szCs w:val="21"/>
              </w:rPr>
              <w:t xml:space="preserve">Jmeter: </w:t>
            </w:r>
            <w:r>
              <w:rPr>
                <w:rFonts w:eastAsia="Times New Roman"/>
                <w:color w:val="000000"/>
                <w:kern w:val="0"/>
                <w:szCs w:val="21"/>
              </w:rPr>
              <w:t>Response time distribution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915" w:hRule="atLeast"/>
        </w:trPr>
        <w:tc>
          <w:tcPr>
            <w:tcW w:w="2235" w:type="dxa"/>
            <w:vMerge w:val="continue"/>
            <w:tcBorders>
              <w:top w:val="nil"/>
              <w:left w:val="single" w:color="auto" w:sz="8" w:space="0"/>
              <w:bottom w:val="nil"/>
              <w:right w:val="nil"/>
            </w:tcBorders>
            <w:vAlign w:val="center"/>
          </w:tcPr>
          <w:p>
            <w:pPr>
              <w:widowControl/>
              <w:jc w:val="left"/>
              <w:rPr>
                <w:rFonts w:eastAsia="Times New Roman"/>
                <w:color w:val="000000"/>
                <w:kern w:val="0"/>
                <w:szCs w:val="23"/>
              </w:rPr>
            </w:pPr>
          </w:p>
        </w:tc>
        <w:tc>
          <w:tcPr>
            <w:tcW w:w="3739" w:type="dxa"/>
            <w:tcBorders>
              <w:top w:val="nil"/>
              <w:left w:val="single" w:color="auto" w:sz="4" w:space="0"/>
              <w:bottom w:val="nil"/>
              <w:right w:val="single" w:color="auto" w:sz="4" w:space="0"/>
            </w:tcBorders>
            <w:vAlign w:val="top"/>
          </w:tcPr>
          <w:p>
            <w:pPr>
              <w:widowControl/>
              <w:jc w:val="left"/>
              <w:rPr>
                <w:rFonts w:eastAsia="Times New Roman"/>
                <w:color w:val="000000"/>
                <w:kern w:val="0"/>
                <w:sz w:val="14"/>
                <w:szCs w:val="14"/>
              </w:rPr>
            </w:pPr>
            <w:r>
              <w:rPr>
                <w:rFonts w:eastAsia="Times New Roman"/>
                <w:color w:val="000000"/>
                <w:kern w:val="0"/>
                <w:sz w:val="14"/>
                <w:szCs w:val="14"/>
              </w:rPr>
              <w:t xml:space="preserve"> </w:t>
            </w:r>
            <w:r>
              <w:rPr>
                <w:rFonts w:eastAsia="Times New Roman"/>
                <w:color w:val="000000"/>
                <w:kern w:val="0"/>
                <w:szCs w:val="23"/>
              </w:rPr>
              <w:t>Response Times vs Threads</w:t>
            </w:r>
          </w:p>
        </w:tc>
        <w:tc>
          <w:tcPr>
            <w:tcW w:w="3066" w:type="dxa"/>
            <w:tcBorders>
              <w:top w:val="nil"/>
              <w:left w:val="nil"/>
              <w:bottom w:val="nil"/>
              <w:right w:val="single" w:color="auto" w:sz="8" w:space="0"/>
            </w:tcBorders>
            <w:vAlign w:val="top"/>
          </w:tcPr>
          <w:p>
            <w:pPr>
              <w:widowControl/>
              <w:ind w:firstLine="0"/>
              <w:jc w:val="left"/>
              <w:rPr>
                <w:rFonts w:eastAsia="Times New Roman"/>
                <w:color w:val="000000"/>
                <w:kern w:val="0"/>
                <w:sz w:val="22"/>
              </w:rPr>
            </w:pPr>
            <w:r>
              <w:rPr>
                <w:rFonts w:hint="eastAsia" w:eastAsia="宋体"/>
                <w:bCs/>
                <w:color w:val="000000"/>
                <w:kern w:val="0"/>
                <w:szCs w:val="21"/>
              </w:rPr>
              <w:t xml:space="preserve">Jmeter: </w:t>
            </w:r>
            <w:commentRangeStart w:id="14"/>
            <w:r>
              <w:rPr>
                <w:rFonts w:eastAsia="Times New Roman"/>
                <w:bCs/>
                <w:color w:val="000000"/>
                <w:kern w:val="0"/>
                <w:szCs w:val="21"/>
              </w:rPr>
              <w:t>Active Threads Over Time Listener</w:t>
            </w:r>
            <w:commentRangeEnd w:id="14"/>
            <w:r>
              <w:rPr>
                <w:rStyle w:val="36"/>
              </w:rPr>
              <w:commentReference w:id="14"/>
            </w:r>
            <w:r>
              <w:rPr>
                <w:rFonts w:eastAsia="Times New Roman"/>
                <w:bCs/>
                <w:color w:val="000000"/>
                <w:kern w:val="0"/>
                <w:szCs w:val="21"/>
              </w:rPr>
              <w:br/>
            </w:r>
            <w:r>
              <w:rPr>
                <w:rFonts w:hint="eastAsia" w:eastAsia="宋体"/>
                <w:bCs/>
                <w:color w:val="000000"/>
                <w:kern w:val="0"/>
                <w:szCs w:val="21"/>
              </w:rPr>
              <w:t xml:space="preserve">Jmeter: </w:t>
            </w:r>
            <w:r>
              <w:rPr>
                <w:rFonts w:eastAsia="Times New Roman"/>
                <w:bCs/>
                <w:color w:val="000000"/>
                <w:kern w:val="0"/>
                <w:szCs w:val="21"/>
              </w:rPr>
              <w:t>Response Times vs Threads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0" w:hRule="atLeast"/>
        </w:trPr>
        <w:tc>
          <w:tcPr>
            <w:tcW w:w="2235" w:type="dxa"/>
            <w:vMerge w:val="restart"/>
            <w:tcBorders>
              <w:top w:val="single" w:color="auto" w:sz="8" w:space="0"/>
              <w:left w:val="single" w:color="auto" w:sz="8" w:space="0"/>
              <w:bottom w:val="single" w:color="000000" w:sz="8" w:space="0"/>
              <w:right w:val="single" w:color="auto" w:sz="4" w:space="0"/>
            </w:tcBorders>
            <w:vAlign w:val="top"/>
          </w:tcPr>
          <w:p>
            <w:pPr>
              <w:widowControl/>
              <w:jc w:val="left"/>
              <w:rPr>
                <w:rFonts w:eastAsia="Times New Roman"/>
                <w:color w:val="000000"/>
                <w:kern w:val="0"/>
                <w:szCs w:val="23"/>
              </w:rPr>
            </w:pPr>
            <w:r>
              <w:rPr>
                <w:rFonts w:eastAsia="Times New Roman"/>
                <w:color w:val="000000"/>
                <w:kern w:val="0"/>
                <w:szCs w:val="23"/>
              </w:rPr>
              <w:t xml:space="preserve">Transactions/business metrics </w:t>
            </w:r>
          </w:p>
        </w:tc>
        <w:tc>
          <w:tcPr>
            <w:tcW w:w="3739" w:type="dxa"/>
            <w:tcBorders>
              <w:top w:val="single" w:color="auto" w:sz="8" w:space="0"/>
              <w:left w:val="nil"/>
              <w:bottom w:val="single" w:color="auto" w:sz="4" w:space="0"/>
              <w:right w:val="single" w:color="auto" w:sz="4" w:space="0"/>
            </w:tcBorders>
            <w:vAlign w:val="top"/>
          </w:tcPr>
          <w:p>
            <w:pPr>
              <w:widowControl/>
              <w:jc w:val="left"/>
              <w:rPr>
                <w:rFonts w:eastAsia="Times New Roman"/>
                <w:color w:val="000000"/>
                <w:kern w:val="0"/>
                <w:szCs w:val="23"/>
              </w:rPr>
            </w:pPr>
            <w:r>
              <w:rPr>
                <w:rFonts w:eastAsia="Times New Roman"/>
                <w:color w:val="000000"/>
                <w:kern w:val="0"/>
                <w:szCs w:val="23"/>
              </w:rPr>
              <w:t xml:space="preserve">Transactions/sec </w:t>
            </w:r>
          </w:p>
        </w:tc>
        <w:tc>
          <w:tcPr>
            <w:tcW w:w="3066" w:type="dxa"/>
            <w:tcBorders>
              <w:top w:val="single" w:color="auto" w:sz="8" w:space="0"/>
              <w:left w:val="nil"/>
              <w:bottom w:val="single" w:color="auto" w:sz="4" w:space="0"/>
              <w:right w:val="single" w:color="auto" w:sz="8" w:space="0"/>
            </w:tcBorders>
            <w:vAlign w:val="top"/>
          </w:tcPr>
          <w:p>
            <w:pPr>
              <w:widowControl/>
              <w:ind w:firstLine="0"/>
              <w:jc w:val="left"/>
              <w:rPr>
                <w:rFonts w:eastAsia="Times New Roman"/>
                <w:color w:val="000000"/>
                <w:kern w:val="0"/>
                <w:szCs w:val="21"/>
              </w:rPr>
            </w:pPr>
            <w:r>
              <w:rPr>
                <w:rFonts w:hint="eastAsia" w:eastAsia="宋体"/>
                <w:bCs/>
                <w:color w:val="000000"/>
                <w:kern w:val="0"/>
                <w:szCs w:val="21"/>
              </w:rPr>
              <w:t xml:space="preserve">Jmeter: </w:t>
            </w:r>
            <w:r>
              <w:rPr>
                <w:rFonts w:eastAsia="Times New Roman"/>
                <w:bCs/>
                <w:color w:val="000000"/>
                <w:kern w:val="0"/>
                <w:szCs w:val="21"/>
              </w:rPr>
              <w:t>Transactions per Second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40" w:hRule="atLeast"/>
        </w:trPr>
        <w:tc>
          <w:tcPr>
            <w:tcW w:w="2235" w:type="dxa"/>
            <w:vMerge w:val="continue"/>
            <w:tcBorders>
              <w:top w:val="single" w:color="auto" w:sz="8" w:space="0"/>
              <w:left w:val="single" w:color="auto" w:sz="8" w:space="0"/>
              <w:bottom w:val="single" w:color="000000" w:sz="8" w:space="0"/>
              <w:right w:val="single" w:color="auto" w:sz="4" w:space="0"/>
            </w:tcBorders>
            <w:vAlign w:val="center"/>
          </w:tcPr>
          <w:p>
            <w:pPr>
              <w:widowControl/>
              <w:jc w:val="left"/>
              <w:rPr>
                <w:rFonts w:eastAsia="Times New Roman"/>
                <w:color w:val="000000"/>
                <w:kern w:val="0"/>
                <w:szCs w:val="23"/>
              </w:rPr>
            </w:pPr>
          </w:p>
        </w:tc>
        <w:tc>
          <w:tcPr>
            <w:tcW w:w="3739" w:type="dxa"/>
            <w:tcBorders>
              <w:top w:val="nil"/>
              <w:left w:val="nil"/>
              <w:bottom w:val="single" w:color="auto" w:sz="4" w:space="0"/>
              <w:right w:val="single" w:color="auto" w:sz="4" w:space="0"/>
            </w:tcBorders>
            <w:vAlign w:val="top"/>
          </w:tcPr>
          <w:p>
            <w:pPr>
              <w:widowControl/>
              <w:jc w:val="left"/>
              <w:rPr>
                <w:rFonts w:eastAsia="Times New Roman"/>
                <w:color w:val="000000"/>
                <w:kern w:val="0"/>
                <w:szCs w:val="23"/>
              </w:rPr>
            </w:pPr>
            <w:r>
              <w:rPr>
                <w:rFonts w:eastAsia="Times New Roman"/>
                <w:color w:val="000000"/>
                <w:kern w:val="0"/>
                <w:szCs w:val="23"/>
              </w:rPr>
              <w:t>Transactions &amp; thread</w:t>
            </w:r>
          </w:p>
        </w:tc>
        <w:tc>
          <w:tcPr>
            <w:tcW w:w="3066" w:type="dxa"/>
            <w:tcBorders>
              <w:top w:val="nil"/>
              <w:left w:val="nil"/>
              <w:bottom w:val="single" w:color="auto" w:sz="4" w:space="0"/>
              <w:right w:val="single" w:color="auto" w:sz="8" w:space="0"/>
            </w:tcBorders>
            <w:vAlign w:val="top"/>
          </w:tcPr>
          <w:p>
            <w:pPr>
              <w:widowControl/>
              <w:ind w:firstLine="0"/>
              <w:jc w:val="left"/>
              <w:rPr>
                <w:rFonts w:eastAsia="Times New Roman"/>
                <w:color w:val="000000"/>
                <w:kern w:val="0"/>
                <w:szCs w:val="21"/>
              </w:rPr>
            </w:pPr>
            <w:r>
              <w:rPr>
                <w:rFonts w:hint="eastAsia" w:eastAsia="宋体"/>
                <w:bCs/>
                <w:color w:val="000000"/>
                <w:kern w:val="0"/>
                <w:szCs w:val="21"/>
              </w:rPr>
              <w:t xml:space="preserve">Jmeter: </w:t>
            </w:r>
            <w:r>
              <w:rPr>
                <w:rFonts w:eastAsia="Times New Roman"/>
                <w:color w:val="000000"/>
                <w:kern w:val="0"/>
                <w:szCs w:val="21"/>
              </w:rPr>
              <w:t>Transaction Throughput vs Threads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0" w:hRule="atLeast"/>
        </w:trPr>
        <w:tc>
          <w:tcPr>
            <w:tcW w:w="2235" w:type="dxa"/>
            <w:vMerge w:val="continue"/>
            <w:tcBorders>
              <w:top w:val="single" w:color="auto" w:sz="8" w:space="0"/>
              <w:left w:val="single" w:color="auto" w:sz="8" w:space="0"/>
              <w:bottom w:val="single" w:color="000000" w:sz="8" w:space="0"/>
              <w:right w:val="single" w:color="auto" w:sz="4" w:space="0"/>
            </w:tcBorders>
            <w:vAlign w:val="center"/>
          </w:tcPr>
          <w:p>
            <w:pPr>
              <w:widowControl/>
              <w:jc w:val="left"/>
              <w:rPr>
                <w:rFonts w:eastAsia="Times New Roman"/>
                <w:color w:val="000000"/>
                <w:kern w:val="0"/>
                <w:szCs w:val="23"/>
              </w:rPr>
            </w:pPr>
          </w:p>
        </w:tc>
        <w:tc>
          <w:tcPr>
            <w:tcW w:w="3739" w:type="dxa"/>
            <w:tcBorders>
              <w:top w:val="nil"/>
              <w:left w:val="nil"/>
              <w:bottom w:val="single" w:color="auto" w:sz="4" w:space="0"/>
              <w:right w:val="single" w:color="auto" w:sz="4" w:space="0"/>
            </w:tcBorders>
            <w:vAlign w:val="top"/>
          </w:tcPr>
          <w:p>
            <w:pPr>
              <w:widowControl/>
              <w:jc w:val="left"/>
              <w:rPr>
                <w:rFonts w:eastAsia="Times New Roman"/>
                <w:color w:val="000000"/>
                <w:kern w:val="0"/>
                <w:szCs w:val="23"/>
              </w:rPr>
            </w:pPr>
            <w:r>
              <w:rPr>
                <w:rFonts w:eastAsia="Times New Roman"/>
                <w:color w:val="000000"/>
                <w:kern w:val="0"/>
                <w:szCs w:val="23"/>
              </w:rPr>
              <w:t xml:space="preserve">Transactions succeeded </w:t>
            </w:r>
          </w:p>
        </w:tc>
        <w:tc>
          <w:tcPr>
            <w:tcW w:w="3066" w:type="dxa"/>
            <w:vMerge w:val="restart"/>
            <w:tcBorders>
              <w:top w:val="nil"/>
              <w:left w:val="nil"/>
              <w:right w:val="single" w:color="auto" w:sz="8" w:space="0"/>
            </w:tcBorders>
            <w:vAlign w:val="top"/>
          </w:tcPr>
          <w:p>
            <w:pPr>
              <w:widowControl/>
              <w:ind w:firstLine="0"/>
              <w:jc w:val="left"/>
              <w:rPr>
                <w:rFonts w:eastAsia="Times New Roman"/>
                <w:color w:val="000000"/>
                <w:kern w:val="0"/>
                <w:szCs w:val="21"/>
              </w:rPr>
            </w:pPr>
            <w:r>
              <w:rPr>
                <w:rFonts w:hint="eastAsia" w:eastAsia="Times New Roman"/>
                <w:color w:val="000000"/>
                <w:kern w:val="0"/>
                <w:szCs w:val="21"/>
              </w:rPr>
              <w:t xml:space="preserve">Jmeter: </w:t>
            </w:r>
            <w:r>
              <w:rPr>
                <w:rFonts w:eastAsia="Times New Roman"/>
                <w:color w:val="000000"/>
                <w:kern w:val="0"/>
                <w:szCs w:val="21"/>
              </w:rPr>
              <w:t>Aggregate Report</w:t>
            </w:r>
          </w:p>
          <w:p>
            <w:pPr>
              <w:jc w:val="left"/>
              <w:rPr>
                <w:rFonts w:eastAsia="Times New Roman"/>
                <w:bCs/>
                <w:color w:val="000000"/>
                <w:kern w:val="0"/>
                <w:szCs w:val="21"/>
              </w:rPr>
            </w:pPr>
            <w:r>
              <w:rPr>
                <w:rFonts w:eastAsia="Times New Roman"/>
                <w:bCs/>
                <w:color w:val="000000"/>
                <w:kern w:val="0"/>
                <w:szCs w:val="21"/>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0" w:hRule="atLeast"/>
        </w:trPr>
        <w:tc>
          <w:tcPr>
            <w:tcW w:w="2235" w:type="dxa"/>
            <w:vMerge w:val="continue"/>
            <w:tcBorders>
              <w:top w:val="single" w:color="auto" w:sz="8" w:space="0"/>
              <w:left w:val="single" w:color="auto" w:sz="8" w:space="0"/>
              <w:bottom w:val="single" w:color="000000" w:sz="8" w:space="0"/>
              <w:right w:val="single" w:color="auto" w:sz="4" w:space="0"/>
            </w:tcBorders>
            <w:vAlign w:val="center"/>
          </w:tcPr>
          <w:p>
            <w:pPr>
              <w:widowControl/>
              <w:jc w:val="left"/>
              <w:rPr>
                <w:rFonts w:eastAsia="Times New Roman"/>
                <w:color w:val="000000"/>
                <w:kern w:val="0"/>
                <w:szCs w:val="23"/>
              </w:rPr>
            </w:pPr>
          </w:p>
        </w:tc>
        <w:tc>
          <w:tcPr>
            <w:tcW w:w="3739" w:type="dxa"/>
            <w:tcBorders>
              <w:top w:val="nil"/>
              <w:left w:val="nil"/>
              <w:bottom w:val="single" w:color="auto" w:sz="4" w:space="0"/>
              <w:right w:val="single" w:color="auto" w:sz="4" w:space="0"/>
            </w:tcBorders>
            <w:vAlign w:val="top"/>
          </w:tcPr>
          <w:p>
            <w:pPr>
              <w:widowControl/>
              <w:jc w:val="left"/>
              <w:rPr>
                <w:rFonts w:eastAsia="Times New Roman"/>
                <w:color w:val="000000"/>
                <w:kern w:val="0"/>
                <w:szCs w:val="23"/>
              </w:rPr>
            </w:pPr>
            <w:r>
              <w:rPr>
                <w:rFonts w:eastAsia="Times New Roman"/>
                <w:color w:val="000000"/>
                <w:kern w:val="0"/>
                <w:szCs w:val="23"/>
              </w:rPr>
              <w:t xml:space="preserve">Transactions failed </w:t>
            </w:r>
          </w:p>
        </w:tc>
        <w:tc>
          <w:tcPr>
            <w:tcW w:w="3066" w:type="dxa"/>
            <w:vMerge w:val="continue"/>
            <w:tcBorders>
              <w:left w:val="nil"/>
              <w:bottom w:val="single" w:color="auto" w:sz="4" w:space="0"/>
              <w:right w:val="single" w:color="auto" w:sz="8" w:space="0"/>
            </w:tcBorders>
            <w:vAlign w:val="top"/>
          </w:tcPr>
          <w:p>
            <w:pPr>
              <w:widowControl/>
              <w:jc w:val="left"/>
              <w:rPr>
                <w:rFonts w:eastAsia="Times New Roman"/>
                <w:bCs/>
                <w:color w:val="000000"/>
                <w:kern w:val="0"/>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0" w:hRule="atLeast"/>
        </w:trPr>
        <w:tc>
          <w:tcPr>
            <w:tcW w:w="2235" w:type="dxa"/>
            <w:vMerge w:val="continue"/>
            <w:tcBorders>
              <w:top w:val="single" w:color="auto" w:sz="8" w:space="0"/>
              <w:left w:val="single" w:color="auto" w:sz="8" w:space="0"/>
              <w:bottom w:val="single" w:color="000000" w:sz="8" w:space="0"/>
              <w:right w:val="single" w:color="auto" w:sz="4" w:space="0"/>
            </w:tcBorders>
            <w:vAlign w:val="center"/>
          </w:tcPr>
          <w:p>
            <w:pPr>
              <w:widowControl/>
              <w:jc w:val="left"/>
              <w:rPr>
                <w:rFonts w:eastAsia="Times New Roman"/>
                <w:color w:val="000000"/>
                <w:kern w:val="0"/>
                <w:szCs w:val="23"/>
              </w:rPr>
            </w:pPr>
          </w:p>
        </w:tc>
        <w:tc>
          <w:tcPr>
            <w:tcW w:w="3739" w:type="dxa"/>
            <w:tcBorders>
              <w:top w:val="nil"/>
              <w:left w:val="nil"/>
              <w:bottom w:val="single" w:color="auto" w:sz="4" w:space="0"/>
              <w:right w:val="single" w:color="auto" w:sz="4" w:space="0"/>
            </w:tcBorders>
            <w:vAlign w:val="top"/>
          </w:tcPr>
          <w:p>
            <w:pPr>
              <w:widowControl/>
              <w:jc w:val="left"/>
              <w:rPr>
                <w:rFonts w:eastAsia="Times New Roman"/>
                <w:color w:val="000000"/>
                <w:kern w:val="0"/>
                <w:szCs w:val="23"/>
              </w:rPr>
            </w:pPr>
            <w:r>
              <w:rPr>
                <w:rFonts w:eastAsia="Times New Roman"/>
                <w:color w:val="000000"/>
                <w:kern w:val="0"/>
                <w:szCs w:val="23"/>
              </w:rPr>
              <w:t xml:space="preserve">Operation succeeded </w:t>
            </w:r>
          </w:p>
        </w:tc>
        <w:tc>
          <w:tcPr>
            <w:tcW w:w="3066" w:type="dxa"/>
            <w:vMerge w:val="restart"/>
            <w:tcBorders>
              <w:top w:val="nil"/>
              <w:left w:val="nil"/>
              <w:right w:val="single" w:color="auto" w:sz="8" w:space="0"/>
            </w:tcBorders>
            <w:vAlign w:val="top"/>
          </w:tcPr>
          <w:p>
            <w:pPr>
              <w:widowControl/>
              <w:ind w:firstLine="0"/>
              <w:jc w:val="left"/>
              <w:rPr>
                <w:rFonts w:eastAsia="Times New Roman"/>
                <w:bCs/>
                <w:color w:val="000000"/>
                <w:kern w:val="0"/>
                <w:szCs w:val="21"/>
              </w:rPr>
            </w:pPr>
            <w:r>
              <w:rPr>
                <w:rFonts w:hint="eastAsia" w:eastAsia="宋体"/>
                <w:bCs/>
                <w:color w:val="000000"/>
                <w:kern w:val="0"/>
                <w:szCs w:val="21"/>
              </w:rPr>
              <w:t xml:space="preserve">Jmeter: </w:t>
            </w:r>
            <w:commentRangeStart w:id="15"/>
            <w:r>
              <w:rPr>
                <w:rFonts w:eastAsia="Times New Roman"/>
                <w:bCs/>
                <w:color w:val="000000"/>
                <w:kern w:val="0"/>
                <w:szCs w:val="21"/>
              </w:rPr>
              <w:t>View result in table</w:t>
            </w:r>
            <w:commentRangeEnd w:id="15"/>
            <w:r>
              <w:rPr>
                <w:rStyle w:val="36"/>
              </w:rPr>
              <w:commentReference w:id="15"/>
            </w:r>
          </w:p>
          <w:p>
            <w:pPr>
              <w:jc w:val="left"/>
              <w:rPr>
                <w:rFonts w:eastAsia="Times New Roman"/>
                <w:bCs/>
                <w:color w:val="000000"/>
                <w:kern w:val="0"/>
                <w:szCs w:val="21"/>
              </w:rPr>
            </w:pPr>
            <w:r>
              <w:rPr>
                <w:rFonts w:eastAsia="Times New Roman"/>
                <w:bCs/>
                <w:color w:val="000000"/>
                <w:kern w:val="0"/>
                <w:szCs w:val="21"/>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0" w:hRule="atLeast"/>
        </w:trPr>
        <w:tc>
          <w:tcPr>
            <w:tcW w:w="2235" w:type="dxa"/>
            <w:vMerge w:val="continue"/>
            <w:tcBorders>
              <w:top w:val="single" w:color="auto" w:sz="8" w:space="0"/>
              <w:left w:val="single" w:color="auto" w:sz="8" w:space="0"/>
              <w:bottom w:val="single" w:color="000000" w:sz="8" w:space="0"/>
              <w:right w:val="single" w:color="auto" w:sz="4" w:space="0"/>
            </w:tcBorders>
            <w:vAlign w:val="center"/>
          </w:tcPr>
          <w:p>
            <w:pPr>
              <w:widowControl/>
              <w:jc w:val="left"/>
              <w:rPr>
                <w:rFonts w:eastAsia="Times New Roman"/>
                <w:color w:val="000000"/>
                <w:kern w:val="0"/>
                <w:szCs w:val="23"/>
              </w:rPr>
            </w:pPr>
          </w:p>
        </w:tc>
        <w:tc>
          <w:tcPr>
            <w:tcW w:w="3739" w:type="dxa"/>
            <w:tcBorders>
              <w:top w:val="nil"/>
              <w:left w:val="nil"/>
              <w:bottom w:val="single" w:color="auto" w:sz="4" w:space="0"/>
              <w:right w:val="single" w:color="auto" w:sz="4" w:space="0"/>
            </w:tcBorders>
            <w:vAlign w:val="top"/>
          </w:tcPr>
          <w:p>
            <w:pPr>
              <w:widowControl/>
              <w:jc w:val="left"/>
              <w:rPr>
                <w:rFonts w:eastAsia="Times New Roman"/>
                <w:color w:val="000000"/>
                <w:kern w:val="0"/>
                <w:szCs w:val="23"/>
              </w:rPr>
            </w:pPr>
            <w:r>
              <w:rPr>
                <w:rFonts w:eastAsia="Times New Roman"/>
                <w:color w:val="000000"/>
                <w:kern w:val="0"/>
                <w:szCs w:val="23"/>
              </w:rPr>
              <w:t xml:space="preserve">Operation failed </w:t>
            </w:r>
          </w:p>
        </w:tc>
        <w:tc>
          <w:tcPr>
            <w:tcW w:w="3066" w:type="dxa"/>
            <w:vMerge w:val="continue"/>
            <w:tcBorders>
              <w:left w:val="nil"/>
              <w:bottom w:val="single" w:color="auto" w:sz="4" w:space="0"/>
              <w:right w:val="single" w:color="auto" w:sz="8" w:space="0"/>
            </w:tcBorders>
            <w:vAlign w:val="top"/>
          </w:tcPr>
          <w:p>
            <w:pPr>
              <w:widowControl/>
              <w:jc w:val="left"/>
              <w:rPr>
                <w:rFonts w:eastAsia="Times New Roman"/>
                <w:color w:val="000000"/>
                <w:kern w:val="0"/>
                <w:sz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0" w:hRule="atLeast"/>
        </w:trPr>
        <w:tc>
          <w:tcPr>
            <w:tcW w:w="2235" w:type="dxa"/>
            <w:vMerge w:val="restart"/>
            <w:tcBorders>
              <w:top w:val="nil"/>
              <w:left w:val="single" w:color="auto" w:sz="8" w:space="0"/>
              <w:bottom w:val="single" w:color="000000" w:sz="8" w:space="0"/>
              <w:right w:val="nil"/>
            </w:tcBorders>
            <w:vAlign w:val="top"/>
          </w:tcPr>
          <w:p>
            <w:pPr>
              <w:widowControl/>
              <w:jc w:val="left"/>
              <w:rPr>
                <w:rFonts w:eastAsia="Times New Roman"/>
                <w:color w:val="000000"/>
                <w:kern w:val="0"/>
                <w:szCs w:val="23"/>
              </w:rPr>
            </w:pPr>
            <w:r>
              <w:rPr>
                <w:rFonts w:eastAsia="Times New Roman"/>
                <w:color w:val="000000"/>
                <w:kern w:val="0"/>
                <w:szCs w:val="23"/>
              </w:rPr>
              <w:t xml:space="preserve">Response time at various levels </w:t>
            </w:r>
          </w:p>
        </w:tc>
        <w:tc>
          <w:tcPr>
            <w:tcW w:w="3739" w:type="dxa"/>
            <w:tcBorders>
              <w:top w:val="single" w:color="auto" w:sz="4" w:space="0"/>
              <w:left w:val="single" w:color="auto" w:sz="4" w:space="0"/>
              <w:bottom w:val="single" w:color="auto" w:sz="4" w:space="0"/>
              <w:right w:val="single" w:color="auto" w:sz="4" w:space="0"/>
            </w:tcBorders>
            <w:vAlign w:val="top"/>
          </w:tcPr>
          <w:p>
            <w:pPr>
              <w:widowControl/>
              <w:jc w:val="left"/>
              <w:rPr>
                <w:rFonts w:eastAsia="Times New Roman"/>
                <w:color w:val="000000"/>
                <w:kern w:val="0"/>
                <w:szCs w:val="23"/>
              </w:rPr>
            </w:pPr>
            <w:r>
              <w:rPr>
                <w:rFonts w:eastAsia="Times New Roman"/>
                <w:color w:val="000000"/>
                <w:kern w:val="0"/>
                <w:szCs w:val="23"/>
              </w:rPr>
              <w:t>Web Action/Action Listner</w:t>
            </w:r>
          </w:p>
        </w:tc>
        <w:tc>
          <w:tcPr>
            <w:tcW w:w="3066" w:type="dxa"/>
            <w:vMerge w:val="restart"/>
            <w:tcBorders>
              <w:top w:val="nil"/>
              <w:left w:val="single" w:color="auto" w:sz="4" w:space="0"/>
              <w:bottom w:val="single" w:color="000000" w:sz="8" w:space="0"/>
              <w:right w:val="single" w:color="auto" w:sz="8" w:space="0"/>
            </w:tcBorders>
            <w:vAlign w:val="center"/>
          </w:tcPr>
          <w:p>
            <w:pPr>
              <w:widowControl/>
              <w:ind w:firstLine="0"/>
              <w:jc w:val="left"/>
              <w:rPr>
                <w:rFonts w:eastAsia="Times New Roman"/>
                <w:color w:val="000000"/>
                <w:kern w:val="0"/>
                <w:sz w:val="24"/>
                <w:szCs w:val="24"/>
              </w:rPr>
            </w:pPr>
            <w:r>
              <w:rPr>
                <w:rFonts w:eastAsia="宋体"/>
                <w:bCs/>
                <w:color w:val="000000"/>
                <w:kern w:val="0"/>
                <w:szCs w:val="21"/>
              </w:rPr>
              <w:t>JavaMelody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0" w:hRule="atLeast"/>
        </w:trPr>
        <w:tc>
          <w:tcPr>
            <w:tcW w:w="2235" w:type="dxa"/>
            <w:vMerge w:val="continue"/>
            <w:tcBorders>
              <w:top w:val="nil"/>
              <w:left w:val="single" w:color="auto" w:sz="8" w:space="0"/>
              <w:bottom w:val="single" w:color="000000" w:sz="8" w:space="0"/>
              <w:right w:val="nil"/>
            </w:tcBorders>
            <w:vAlign w:val="center"/>
          </w:tcPr>
          <w:p>
            <w:pPr>
              <w:widowControl/>
              <w:jc w:val="left"/>
              <w:rPr>
                <w:rFonts w:eastAsia="Times New Roman"/>
                <w:color w:val="000000"/>
                <w:kern w:val="0"/>
                <w:szCs w:val="23"/>
              </w:rPr>
            </w:pPr>
          </w:p>
        </w:tc>
        <w:tc>
          <w:tcPr>
            <w:tcW w:w="3739" w:type="dxa"/>
            <w:tcBorders>
              <w:top w:val="nil"/>
              <w:left w:val="single" w:color="auto" w:sz="4" w:space="0"/>
              <w:bottom w:val="single" w:color="auto" w:sz="4" w:space="0"/>
              <w:right w:val="single" w:color="auto" w:sz="4" w:space="0"/>
            </w:tcBorders>
            <w:vAlign w:val="top"/>
          </w:tcPr>
          <w:p>
            <w:pPr>
              <w:widowControl/>
              <w:jc w:val="left"/>
              <w:rPr>
                <w:rFonts w:eastAsia="Times New Roman"/>
                <w:color w:val="000000"/>
                <w:kern w:val="0"/>
                <w:sz w:val="14"/>
                <w:szCs w:val="14"/>
              </w:rPr>
            </w:pPr>
            <w:r>
              <w:rPr>
                <w:rFonts w:eastAsia="Times New Roman"/>
                <w:color w:val="000000"/>
                <w:kern w:val="0"/>
                <w:sz w:val="14"/>
                <w:szCs w:val="14"/>
              </w:rPr>
              <w:t xml:space="preserve">  </w:t>
            </w:r>
            <w:r>
              <w:rPr>
                <w:rFonts w:eastAsia="Times New Roman"/>
                <w:color w:val="000000"/>
                <w:kern w:val="0"/>
                <w:szCs w:val="23"/>
              </w:rPr>
              <w:t>EJB service invocation</w:t>
            </w:r>
          </w:p>
        </w:tc>
        <w:tc>
          <w:tcPr>
            <w:tcW w:w="3066" w:type="dxa"/>
            <w:vMerge w:val="continue"/>
            <w:tcBorders>
              <w:top w:val="nil"/>
              <w:left w:val="single" w:color="auto" w:sz="4" w:space="0"/>
              <w:bottom w:val="single" w:color="000000" w:sz="8" w:space="0"/>
              <w:right w:val="single" w:color="auto" w:sz="8" w:space="0"/>
            </w:tcBorders>
            <w:vAlign w:val="center"/>
          </w:tcPr>
          <w:p>
            <w:pPr>
              <w:widowControl/>
              <w:jc w:val="left"/>
              <w:rPr>
                <w:rFonts w:eastAsia="Times New Roman"/>
                <w:color w:val="000000"/>
                <w:kern w:val="0"/>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5" w:hRule="atLeast"/>
        </w:trPr>
        <w:tc>
          <w:tcPr>
            <w:tcW w:w="2235" w:type="dxa"/>
            <w:vMerge w:val="continue"/>
            <w:tcBorders>
              <w:top w:val="nil"/>
              <w:left w:val="single" w:color="auto" w:sz="8" w:space="0"/>
              <w:bottom w:val="single" w:color="000000" w:sz="8" w:space="0"/>
              <w:right w:val="nil"/>
            </w:tcBorders>
            <w:vAlign w:val="center"/>
          </w:tcPr>
          <w:p>
            <w:pPr>
              <w:widowControl/>
              <w:jc w:val="left"/>
              <w:rPr>
                <w:rFonts w:eastAsia="Times New Roman"/>
                <w:color w:val="000000"/>
                <w:kern w:val="0"/>
                <w:szCs w:val="23"/>
              </w:rPr>
            </w:pPr>
          </w:p>
        </w:tc>
        <w:tc>
          <w:tcPr>
            <w:tcW w:w="3739" w:type="dxa"/>
            <w:tcBorders>
              <w:top w:val="nil"/>
              <w:left w:val="single" w:color="auto" w:sz="4" w:space="0"/>
              <w:bottom w:val="single" w:color="auto" w:sz="4" w:space="0"/>
              <w:right w:val="single" w:color="auto" w:sz="4" w:space="0"/>
            </w:tcBorders>
            <w:vAlign w:val="top"/>
          </w:tcPr>
          <w:p>
            <w:pPr>
              <w:widowControl/>
              <w:jc w:val="left"/>
              <w:rPr>
                <w:rFonts w:eastAsia="Times New Roman"/>
                <w:color w:val="000000"/>
                <w:kern w:val="0"/>
                <w:sz w:val="14"/>
                <w:szCs w:val="14"/>
              </w:rPr>
            </w:pPr>
            <w:r>
              <w:rPr>
                <w:rFonts w:eastAsia="Times New Roman"/>
                <w:color w:val="000000"/>
                <w:kern w:val="0"/>
                <w:sz w:val="14"/>
                <w:szCs w:val="14"/>
              </w:rPr>
              <w:t xml:space="preserve"> </w:t>
            </w:r>
            <w:r>
              <w:rPr>
                <w:rFonts w:eastAsia="Times New Roman"/>
                <w:color w:val="000000"/>
                <w:kern w:val="0"/>
                <w:szCs w:val="23"/>
              </w:rPr>
              <w:t>SQL execution</w:t>
            </w:r>
          </w:p>
        </w:tc>
        <w:tc>
          <w:tcPr>
            <w:tcW w:w="3066" w:type="dxa"/>
            <w:vMerge w:val="continue"/>
            <w:tcBorders>
              <w:top w:val="nil"/>
              <w:left w:val="single" w:color="auto" w:sz="4" w:space="0"/>
              <w:bottom w:val="single" w:color="000000" w:sz="8" w:space="0"/>
              <w:right w:val="single" w:color="auto" w:sz="8" w:space="0"/>
            </w:tcBorders>
            <w:vAlign w:val="center"/>
          </w:tcPr>
          <w:p>
            <w:pPr>
              <w:widowControl/>
              <w:jc w:val="left"/>
              <w:rPr>
                <w:rFonts w:eastAsia="Times New Roman"/>
                <w:color w:val="000000"/>
                <w:kern w:val="0"/>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5" w:hRule="atLeast"/>
        </w:trPr>
        <w:tc>
          <w:tcPr>
            <w:tcW w:w="9040" w:type="dxa"/>
            <w:gridSpan w:val="3"/>
            <w:tcBorders>
              <w:top w:val="single" w:color="auto" w:sz="8" w:space="0"/>
              <w:left w:val="single" w:color="auto" w:sz="8" w:space="0"/>
              <w:bottom w:val="single" w:color="auto" w:sz="8" w:space="0"/>
              <w:right w:val="single" w:color="000000" w:sz="8" w:space="0"/>
            </w:tcBorders>
            <w:shd w:val="clear" w:color="000000" w:fill="93CDDD"/>
            <w:vAlign w:val="top"/>
          </w:tcPr>
          <w:p>
            <w:pPr>
              <w:widowControl/>
              <w:jc w:val="left"/>
              <w:rPr>
                <w:rFonts w:eastAsia="Times New Roman"/>
                <w:b/>
                <w:bCs/>
                <w:color w:val="000000"/>
                <w:kern w:val="0"/>
                <w:szCs w:val="23"/>
              </w:rPr>
            </w:pPr>
            <w:r>
              <w:rPr>
                <w:rFonts w:eastAsia="Times New Roman"/>
                <w:b/>
                <w:bCs/>
                <w:color w:val="000000"/>
                <w:kern w:val="0"/>
                <w:szCs w:val="23"/>
              </w:rPr>
              <w:t>Business metrics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15" w:hRule="atLeast"/>
        </w:trPr>
        <w:tc>
          <w:tcPr>
            <w:tcW w:w="2235" w:type="dxa"/>
            <w:tcBorders>
              <w:top w:val="nil"/>
              <w:left w:val="single" w:color="auto" w:sz="8" w:space="0"/>
              <w:bottom w:val="single" w:color="auto" w:sz="8" w:space="0"/>
              <w:right w:val="single" w:color="000000" w:sz="8" w:space="0"/>
            </w:tcBorders>
            <w:vAlign w:val="top"/>
          </w:tcPr>
          <w:p>
            <w:pPr>
              <w:widowControl/>
              <w:ind w:firstLine="0"/>
              <w:jc w:val="left"/>
              <w:rPr>
                <w:rFonts w:eastAsia="Times New Roman"/>
                <w:color w:val="000000"/>
                <w:kern w:val="0"/>
                <w:szCs w:val="23"/>
              </w:rPr>
            </w:pPr>
            <w:r>
              <w:rPr>
                <w:rFonts w:eastAsia="Times New Roman"/>
                <w:color w:val="000000"/>
                <w:kern w:val="0"/>
                <w:szCs w:val="23"/>
              </w:rPr>
              <w:t>Business-related information</w:t>
            </w:r>
          </w:p>
        </w:tc>
        <w:tc>
          <w:tcPr>
            <w:tcW w:w="3739" w:type="dxa"/>
            <w:tcBorders>
              <w:top w:val="nil"/>
              <w:left w:val="nil"/>
              <w:bottom w:val="single" w:color="auto" w:sz="8" w:space="0"/>
              <w:right w:val="single" w:color="000000" w:sz="8" w:space="0"/>
            </w:tcBorders>
            <w:vAlign w:val="top"/>
          </w:tcPr>
          <w:p>
            <w:pPr>
              <w:widowControl/>
              <w:jc w:val="left"/>
              <w:rPr>
                <w:rFonts w:eastAsia="Times New Roman"/>
                <w:color w:val="000000"/>
                <w:kern w:val="0"/>
                <w:szCs w:val="23"/>
              </w:rPr>
            </w:pPr>
            <w:r>
              <w:rPr>
                <w:rFonts w:eastAsia="Times New Roman"/>
                <w:color w:val="000000"/>
                <w:kern w:val="0"/>
                <w:szCs w:val="23"/>
              </w:rPr>
              <w:t xml:space="preserve">Such as the number of orders placed in a given timeframe. </w:t>
            </w:r>
          </w:p>
        </w:tc>
        <w:tc>
          <w:tcPr>
            <w:tcW w:w="3066" w:type="dxa"/>
            <w:tcBorders>
              <w:top w:val="nil"/>
              <w:left w:val="nil"/>
              <w:bottom w:val="single" w:color="auto" w:sz="8" w:space="0"/>
              <w:right w:val="single" w:color="auto" w:sz="8" w:space="0"/>
            </w:tcBorders>
            <w:vAlign w:val="top"/>
          </w:tcPr>
          <w:p>
            <w:pPr>
              <w:widowControl/>
              <w:jc w:val="left"/>
              <w:rPr>
                <w:rFonts w:eastAsia="Times New Roman"/>
                <w:color w:val="000000"/>
                <w:kern w:val="0"/>
                <w:sz w:val="24"/>
                <w:szCs w:val="24"/>
              </w:rPr>
            </w:pPr>
            <w:r>
              <w:rPr>
                <w:rFonts w:eastAsia="Times New Roman"/>
                <w:color w:val="000000"/>
                <w:kern w:val="0"/>
                <w:sz w:val="24"/>
                <w:szCs w:val="24"/>
              </w:rPr>
              <w:t> </w:t>
            </w:r>
          </w:p>
        </w:tc>
      </w:tr>
    </w:tbl>
    <w:p>
      <w:r>
        <w:rPr>
          <w:rFonts w:hint="eastAsia"/>
        </w:rPr>
        <w:t>System throughput is the sum of workload unit that are processed by server within a unit time. It is an importance indicator of system efficiency. Many factors may influence system throughput, such as workload, software architecture, hardware and system configurations.</w:t>
      </w:r>
    </w:p>
    <w:p>
      <w:r>
        <w:t xml:space="preserve">Throughput refers to </w:t>
      </w:r>
      <w:r>
        <w:rPr>
          <w:rFonts w:hint="eastAsia"/>
        </w:rPr>
        <w:t>the</w:t>
      </w:r>
      <w:r>
        <w:t xml:space="preserve"> yield or </w:t>
      </w:r>
      <w:r>
        <w:rPr>
          <w:rFonts w:hint="eastAsia"/>
        </w:rPr>
        <w:t xml:space="preserve">the </w:t>
      </w:r>
      <w:r>
        <w:t>amount of servic</w:t>
      </w:r>
      <w:r>
        <w:rPr>
          <w:rFonts w:hint="eastAsia"/>
        </w:rPr>
        <w:t>e which</w:t>
      </w:r>
      <w:r>
        <w:t xml:space="preserve"> business system</w:t>
      </w:r>
      <w:r>
        <w:rPr>
          <w:rFonts w:hint="eastAsia"/>
        </w:rPr>
        <w:t xml:space="preserve"> provides</w:t>
      </w:r>
      <w:r>
        <w:t xml:space="preserve"> within a unit time</w:t>
      </w:r>
      <w:r>
        <w:rPr>
          <w:rFonts w:hint="eastAsia"/>
        </w:rPr>
        <w:t>.</w:t>
      </w:r>
      <w:r>
        <w:t xml:space="preserve"> Throughput is usually the overall evaluation of the capacity of a system and its components processing transmission data request's ability.</w:t>
      </w:r>
      <w:r>
        <w:rPr>
          <w:rFonts w:hint="eastAsia"/>
        </w:rPr>
        <w:t xml:space="preserve"> Throughput of web application system is usually measured in requests per second or pages per second. </w:t>
      </w:r>
    </w:p>
    <w:p>
      <w:pPr>
        <w:tabs>
          <w:tab w:val="left" w:pos="142"/>
        </w:tabs>
      </w:pPr>
      <w:r>
        <w:rPr>
          <w:rFonts w:hint="eastAsia"/>
        </w:rPr>
        <w:t xml:space="preserve">Theoretically, we can get the request sequence and calculate the windowed throughput over time series. </w:t>
      </w:r>
    </w:p>
    <w:p>
      <w:pPr>
        <w:rPr>
          <w:rFonts w:eastAsia="宋体"/>
        </w:rPr>
      </w:pPr>
    </w:p>
    <w:p>
      <w:pPr>
        <w:rPr>
          <w:rFonts w:eastAsia="宋体"/>
        </w:rPr>
      </w:pPr>
    </w:p>
    <w:p>
      <w:pPr>
        <w:pStyle w:val="4"/>
        <w:rPr>
          <w:rFonts w:eastAsia="宋体"/>
        </w:rPr>
      </w:pPr>
      <w:r>
        <w:rPr>
          <w:rFonts w:hint="eastAsia" w:eastAsia="宋体"/>
        </w:rPr>
        <w:t>Monitor Tools</w:t>
      </w:r>
    </w:p>
    <w:p>
      <w:pPr>
        <w:rPr>
          <w:rFonts w:eastAsia="宋体"/>
        </w:rPr>
      </w:pPr>
    </w:p>
    <w:p>
      <w:pPr>
        <w:pStyle w:val="5"/>
      </w:pPr>
      <w:bookmarkStart w:id="208" w:name="_Toc382828157"/>
      <w:bookmarkStart w:id="209" w:name="_Toc393794607"/>
      <w:r>
        <w:rPr>
          <w:rFonts w:hint="eastAsia"/>
        </w:rPr>
        <w:t>PerfMon Metric Collector</w:t>
      </w:r>
      <w:bookmarkEnd w:id="208"/>
      <w:bookmarkEnd w:id="209"/>
      <w:r>
        <w:rPr>
          <w:rFonts w:hint="eastAsia"/>
        </w:rPr>
        <w:t xml:space="preserve"> </w:t>
      </w:r>
    </w:p>
    <w:p>
      <w:pPr>
        <w:ind w:left="0"/>
        <w:pPrChange w:id="5" w:author="jidanyin" w:date="2014-07-22T16:59:00Z">
          <w:pPr>
            <w:ind w:left="180"/>
          </w:pPr>
        </w:pPrChange>
      </w:pPr>
      <w:r>
        <w:fldChar w:fldCharType="begin"/>
      </w:r>
      <w:r>
        <w:instrText xml:space="preserve">HYPERLINK \l "_PerfMon_Metric_Collector"</w:instrText>
      </w:r>
      <w:r>
        <w:fldChar w:fldCharType="separate"/>
      </w:r>
      <w:r>
        <w:rPr>
          <w:rStyle w:val="34"/>
        </w:rPr>
        <w:t>PerfMon Metric Collector</w:t>
      </w:r>
      <w:r>
        <w:fldChar w:fldCharType="end"/>
      </w:r>
    </w:p>
    <w:p>
      <w:pPr>
        <w:ind w:firstLine="0"/>
      </w:pPr>
    </w:p>
    <w:p>
      <w:pPr>
        <w:pStyle w:val="5"/>
      </w:pPr>
      <w:bookmarkStart w:id="210" w:name="_Command_of_Vmstat,"/>
      <w:bookmarkEnd w:id="210"/>
      <w:bookmarkStart w:id="211" w:name="_Toc382828158"/>
      <w:bookmarkStart w:id="212" w:name="_Toc393794608"/>
      <w:r>
        <w:rPr>
          <w:rFonts w:hint="eastAsia"/>
        </w:rPr>
        <w:t xml:space="preserve">Command of </w:t>
      </w:r>
      <w:r>
        <w:t>V</w:t>
      </w:r>
      <w:r>
        <w:rPr>
          <w:rFonts w:hint="eastAsia"/>
        </w:rPr>
        <w:t>mstat, nmon, topas</w:t>
      </w:r>
      <w:bookmarkEnd w:id="211"/>
      <w:bookmarkEnd w:id="212"/>
    </w:p>
    <w:p>
      <w:pPr>
        <w:ind w:left="0"/>
        <w:pPrChange w:id="6" w:author="jidanyin" w:date="2014-07-22T16:59:00Z">
          <w:pPr>
            <w:ind w:left="720"/>
          </w:pPr>
        </w:pPrChange>
      </w:pPr>
      <w:r>
        <w:t>It</w:t>
      </w:r>
      <w:r>
        <w:rPr>
          <w:rFonts w:hint="eastAsia"/>
        </w:rPr>
        <w:t xml:space="preserve"> is used </w:t>
      </w:r>
      <w:r>
        <w:t>monitor</w:t>
      </w:r>
      <w:r>
        <w:rPr>
          <w:rFonts w:hint="eastAsia"/>
        </w:rPr>
        <w:t xml:space="preserve"> CPU, Memory, Disk, Network as above, but has no gragh report.</w:t>
      </w:r>
    </w:p>
    <w:p>
      <w:r>
        <w:rPr>
          <w:rFonts w:hint="eastAsia" w:ascii="Times New Roman" w:hAnsi="Times New Roman" w:eastAsia="宋体" w:cs="Times New Roman"/>
          <w:kern w:val="2"/>
          <w:sz w:val="23"/>
          <w:szCs w:val="22"/>
          <w:lang w:val="en-US" w:eastAsia="zh-CN" w:bidi="ar-SA"/>
        </w:rPr>
        <w:pict>
          <v:shape id="图片 13" o:spid="_x0000_s1096" type="#_x0000_t75" style="height:368.15pt;width:415.2pt;rotation:0f;" o:ole="f" fillcolor="#FFFFFF" filled="f" o:preferrelative="t" stroked="f" coordorigin="0,0" coordsize="21600,21600">
            <v:fill on="f" color2="#FFFFFF" focus="0%"/>
            <v:imagedata gain="65536f" blacklevel="0f" gamma="0" o:title="" r:id="rId76"/>
            <o:lock v:ext="edit" position="f" selection="f" grouping="f" rotation="f" cropping="f" text="f" aspectratio="t"/>
            <w10:wrap type="none"/>
            <w10:anchorlock/>
          </v:shape>
        </w:pict>
      </w:r>
    </w:p>
    <w:p>
      <w:pPr>
        <w:pStyle w:val="5"/>
      </w:pPr>
      <w:bookmarkStart w:id="213" w:name="_Toc382828159"/>
      <w:bookmarkStart w:id="214" w:name="_Toc393794609"/>
      <w:r>
        <w:t>Aggregated</w:t>
      </w:r>
      <w:r>
        <w:rPr>
          <w:rFonts w:hint="eastAsia"/>
        </w:rPr>
        <w:t xml:space="preserve"> Report, Response Time Distribution, Graph </w:t>
      </w:r>
      <w:r>
        <w:t>Response Times vs Threads</w:t>
      </w:r>
      <w:r>
        <w:rPr>
          <w:rFonts w:hint="eastAsia"/>
        </w:rPr>
        <w:t xml:space="preserve"> ,</w:t>
      </w:r>
      <w:r>
        <w:t>Transaction Throughput vs Threads</w:t>
      </w:r>
      <w:bookmarkEnd w:id="213"/>
      <w:bookmarkEnd w:id="214"/>
    </w:p>
    <w:p>
      <w:r>
        <w:rPr>
          <w:rFonts w:hint="eastAsia"/>
        </w:rPr>
        <w:t xml:space="preserve">Refer to </w:t>
      </w:r>
      <w:r>
        <w:fldChar w:fldCharType="begin"/>
      </w:r>
      <w:r>
        <w:instrText xml:space="preserve">HYPERLINK  \l "_View_Results" </w:instrText>
      </w:r>
      <w:r>
        <w:fldChar w:fldCharType="separate"/>
      </w:r>
      <w:r>
        <w:rPr>
          <w:rStyle w:val="34"/>
        </w:rPr>
        <w:t>View Results</w:t>
      </w:r>
      <w:r>
        <w:fldChar w:fldCharType="end"/>
      </w:r>
    </w:p>
    <w:p/>
    <w:p>
      <w:pPr>
        <w:rPr>
          <w:rFonts w:eastAsia="宋体"/>
        </w:rPr>
      </w:pPr>
    </w:p>
    <w:p>
      <w:pPr>
        <w:pStyle w:val="5"/>
      </w:pPr>
      <w:bookmarkStart w:id="215" w:name="_WAS_PMI"/>
      <w:bookmarkEnd w:id="215"/>
      <w:bookmarkStart w:id="216" w:name="_Toc382828161"/>
      <w:bookmarkStart w:id="217" w:name="_Toc393794611"/>
      <w:r>
        <w:rPr>
          <w:rFonts w:hint="eastAsia"/>
        </w:rPr>
        <w:t>WAS PMI</w:t>
      </w:r>
      <w:bookmarkEnd w:id="216"/>
      <w:bookmarkEnd w:id="217"/>
      <w:r>
        <w:rPr>
          <w:rFonts w:hint="eastAsia"/>
        </w:rPr>
        <w:t xml:space="preserve"> </w:t>
      </w:r>
    </w:p>
    <w:p>
      <w:pPr>
        <w:ind w:left="0"/>
        <w:pPrChange w:id="7" w:author="jidanyin" w:date="2014-07-22T17:00:00Z">
          <w:pPr>
            <w:ind w:left="720"/>
          </w:pPr>
        </w:pPrChange>
      </w:pPr>
      <w:r>
        <w:rPr>
          <w:rFonts w:hint="eastAsia"/>
        </w:rPr>
        <w:t>It is used to monitor Threading/Web container thread pool size/EJB ORB/EJB default/</w:t>
      </w:r>
    </w:p>
    <w:p>
      <w:pPr>
        <w:pStyle w:val="5"/>
      </w:pPr>
      <w:bookmarkStart w:id="218" w:name="_JavaMelody"/>
      <w:bookmarkEnd w:id="218"/>
      <w:bookmarkStart w:id="219" w:name="_Toc382828162"/>
      <w:bookmarkStart w:id="220" w:name="_Toc393794612"/>
      <w:r>
        <w:t>JavaMelody</w:t>
      </w:r>
      <w:bookmarkEnd w:id="219"/>
      <w:bookmarkEnd w:id="220"/>
    </w:p>
    <w:p>
      <w:r>
        <w:rPr>
          <w:rFonts w:hint="eastAsia"/>
        </w:rPr>
        <w:t>Wiki:</w:t>
      </w:r>
    </w:p>
    <w:p>
      <w:pPr>
        <w:rPr>
          <w:color w:val="1F497D"/>
        </w:rPr>
      </w:pPr>
      <w:r>
        <w:fldChar w:fldCharType="begin"/>
      </w:r>
      <w:r>
        <w:instrText xml:space="preserve">HYPERLINK "http://dstconnect.dstcorp.net/display/Argus/Monitoring+Java+Web+Application+with+Javamelody"</w:instrText>
      </w:r>
      <w:r>
        <w:fldChar w:fldCharType="separate"/>
      </w:r>
      <w:r>
        <w:rPr>
          <w:rStyle w:val="34"/>
        </w:rPr>
        <w:t>http://dstconnect.dstcorp.net/display/Argus/Monitoring+Java+Web+Application+with+Javamelody</w:t>
      </w:r>
      <w:r>
        <w:fldChar w:fldCharType="end"/>
      </w:r>
    </w:p>
    <w:p>
      <w:r>
        <w:rPr>
          <w:rFonts w:hint="eastAsia"/>
        </w:rPr>
        <w:t>Code source:</w:t>
      </w:r>
      <w:r>
        <w:t xml:space="preserve"> </w:t>
      </w:r>
    </w:p>
    <w:p>
      <w:pPr>
        <w:rPr>
          <w:rFonts w:eastAsia="宋体"/>
          <w:color w:val="1F497D"/>
        </w:rPr>
      </w:pPr>
      <w:r>
        <w:fldChar w:fldCharType="begin"/>
      </w:r>
      <w:r>
        <w:instrText xml:space="preserve">HYPERLINK "http://svn/commons/com/argushealth/enterprise/javamelody-core/trunk"</w:instrText>
      </w:r>
      <w:r>
        <w:fldChar w:fldCharType="separate"/>
      </w:r>
      <w:r>
        <w:rPr>
          <w:rStyle w:val="34"/>
        </w:rPr>
        <w:t>http://svn/commons/com/argushealth/enterprise/javamelody-core/trunk</w:t>
      </w:r>
      <w:r>
        <w:fldChar w:fldCharType="end"/>
      </w:r>
      <w:r>
        <w:rPr>
          <w:rFonts w:hint="eastAsia"/>
          <w:color w:val="1F497D"/>
        </w:rPr>
        <w:t xml:space="preserve"> </w:t>
      </w:r>
    </w:p>
    <w:p>
      <w:pPr>
        <w:rPr>
          <w:rFonts w:eastAsia="宋体"/>
          <w:color w:val="1F497D"/>
        </w:rPr>
      </w:pPr>
    </w:p>
    <w:p>
      <w:r>
        <w:rPr>
          <w:rFonts w:hint="eastAsia"/>
        </w:rPr>
        <w:t>Report:</w:t>
      </w:r>
    </w:p>
    <w:p>
      <w:pPr>
        <w:ind w:firstLine="0"/>
        <w:rPr>
          <w:rFonts w:eastAsia="宋体"/>
        </w:rPr>
      </w:pPr>
      <w:r>
        <w:rPr>
          <w:rFonts w:ascii="Times New Roman" w:hAnsi="Times New Roman" w:eastAsia="宋体" w:cs="Times New Roman"/>
          <w:kern w:val="2"/>
          <w:sz w:val="23"/>
          <w:szCs w:val="22"/>
          <w:lang w:val="en-US" w:eastAsia="zh-CN" w:bidi="ar-SA"/>
        </w:rPr>
        <w:pict>
          <v:shape id="图片 2" o:spid="_x0000_s1097" type="#_x0000_t75" style="height:331.4pt;width:415.3pt;rotation:0f;" o:ole="f" fillcolor="#FFFFFF" filled="f" o:preferrelative="t" stroked="f" coordorigin="0,0" coordsize="21600,21600">
            <v:fill on="f" color2="#FFFFFF" focus="0%"/>
            <v:imagedata gain="65536f" blacklevel="0f" gamma="0" o:title="" r:id="rId77"/>
            <o:lock v:ext="edit" position="f" selection="f" grouping="f" rotation="f" cropping="f" text="f" aspectratio="t"/>
            <w10:wrap type="none"/>
            <w10:anchorlock/>
          </v:shape>
        </w:pict>
      </w:r>
    </w:p>
    <w:p>
      <w:r>
        <w:rPr>
          <w:rFonts w:hint="eastAsia"/>
        </w:rPr>
        <w:t xml:space="preserve">It is </w:t>
      </w:r>
      <w:r>
        <w:t>a JVM based performance monitoring tool</w:t>
      </w:r>
      <w:r>
        <w:rPr>
          <w:rFonts w:hint="eastAsia"/>
        </w:rPr>
        <w:t xml:space="preserve"> and used </w:t>
      </w:r>
      <w:r>
        <w:t>to monitor the performance of application</w:t>
      </w:r>
      <w:r>
        <w:rPr>
          <w:rFonts w:hint="eastAsia"/>
        </w:rPr>
        <w:t>:</w:t>
      </w:r>
    </w:p>
    <w:p>
      <w:r>
        <w:rPr>
          <w:rFonts w:hint="eastAsia"/>
        </w:rPr>
        <w:t xml:space="preserve">  </w:t>
      </w:r>
      <w:r>
        <w:t>1) Server level statistics: memory, CPU, thread status, etc</w:t>
      </w:r>
    </w:p>
    <w:p>
      <w:r>
        <w:rPr>
          <w:rFonts w:hint="eastAsia"/>
        </w:rPr>
        <w:t xml:space="preserve">  </w:t>
      </w:r>
      <w:r>
        <w:t>2</w:t>
      </w:r>
      <w:r>
        <w:rPr>
          <w:rFonts w:hint="eastAsia"/>
        </w:rPr>
        <w:t>)</w:t>
      </w:r>
      <w:r>
        <w:t xml:space="preserve"> </w:t>
      </w:r>
      <w:r>
        <w:rPr>
          <w:rFonts w:hint="eastAsia"/>
        </w:rPr>
        <w:t>W</w:t>
      </w:r>
      <w:r>
        <w:t>eb specific statistics: HTTP session usage, response time, errors, etc</w:t>
      </w:r>
    </w:p>
    <w:p>
      <w:r>
        <w:rPr>
          <w:rFonts w:hint="eastAsia"/>
        </w:rPr>
        <w:t xml:space="preserve">  </w:t>
      </w:r>
      <w:r>
        <w:t>3) Application specific statistics: response time at various levels such as web code, ejb service invocation, SQL execution, etc</w:t>
      </w:r>
    </w:p>
    <w:p/>
    <w:p>
      <w:r>
        <w:rPr>
          <w:rFonts w:hint="eastAsia"/>
        </w:rPr>
        <w:t xml:space="preserve">  </w:t>
      </w:r>
      <w:r>
        <w:t>Some highlights of the report:</w:t>
      </w:r>
    </w:p>
    <w:p>
      <w:r>
        <w:rPr>
          <w:rFonts w:hint="eastAsia"/>
        </w:rPr>
        <w:t xml:space="preserve">  </w:t>
      </w:r>
      <w:r>
        <w:t>1</w:t>
      </w:r>
      <w:r>
        <w:rPr>
          <w:rFonts w:hint="eastAsia"/>
        </w:rPr>
        <w:t>)</w:t>
      </w:r>
      <w:r>
        <w:t xml:space="preserve"> Statistics jsf actions: reflects the performance of web code, see snapshot below</w:t>
      </w:r>
    </w:p>
    <w:p>
      <w:r>
        <w:rPr>
          <w:rFonts w:hint="eastAsia"/>
        </w:rPr>
        <w:t xml:space="preserve">  </w:t>
      </w:r>
      <w:r>
        <w:t>2) Statistics spring: reflects the performance of ejb service invocation</w:t>
      </w:r>
    </w:p>
    <w:p>
      <w:r>
        <w:rPr>
          <w:rFonts w:hint="eastAsia"/>
        </w:rPr>
        <w:t xml:space="preserve">  </w:t>
      </w:r>
      <w:r>
        <w:t>3</w:t>
      </w:r>
      <w:r>
        <w:rPr>
          <w:rFonts w:hint="eastAsia"/>
        </w:rPr>
        <w:t>)</w:t>
      </w:r>
      <w:r>
        <w:t xml:space="preserve"> Statistics sql: reflects the performance of SQL execution (still in researching)</w:t>
      </w:r>
    </w:p>
    <w:p>
      <w:r>
        <w:rPr>
          <w:rFonts w:hint="eastAsia"/>
        </w:rPr>
        <w:t>Detail report:</w:t>
      </w:r>
    </w:p>
    <w:p>
      <w:pPr>
        <w:ind w:firstLine="0"/>
      </w:pPr>
      <w:r>
        <w:rPr>
          <w:rFonts w:hint="eastAsia" w:ascii="Times New Roman" w:hAnsi="Times New Roman" w:eastAsia="宋体" w:cs="Times New Roman"/>
          <w:kern w:val="2"/>
          <w:sz w:val="23"/>
          <w:szCs w:val="22"/>
          <w:lang w:val="en-US" w:eastAsia="zh-CN" w:bidi="ar-SA"/>
        </w:rPr>
        <w:pict>
          <v:shape id="图片 17" o:spid="_x0000_s1098" type="#_x0000_t75" style="height:137.75pt;width:414.7pt;rotation:0f;" o:ole="f" fillcolor="#FFFFFF" filled="f" o:preferrelative="t" stroked="f" coordorigin="0,0" coordsize="21600,21600">
            <v:fill on="f" color2="#FFFFFF" focus="0%"/>
            <v:imagedata gain="65536f" blacklevel="0f" gamma="0" o:title="" r:id="rId78"/>
            <o:lock v:ext="edit" position="f" selection="f" grouping="f" rotation="f" cropping="f" text="f" aspectratio="t"/>
            <w10:wrap type="none"/>
            <w10:anchorlock/>
          </v:shape>
        </w:pict>
      </w:r>
    </w:p>
    <w:p/>
    <w:p>
      <w:r>
        <w:t>It is proved that above statistics can help us to track performance issues and identify the root cause efficiently. Below are the major issues that we have found so far</w:t>
      </w:r>
      <w:r>
        <w:rPr>
          <w:color w:val="1F497D"/>
        </w:rPr>
        <w:t xml:space="preserve">, </w:t>
      </w:r>
      <w:r>
        <w:t>most of which are common across similar functionalities within the application.</w:t>
      </w:r>
    </w:p>
    <w:p>
      <w:pPr>
        <w:ind w:firstLine="0"/>
        <w:rPr>
          <w:rStyle w:val="74"/>
          <w:szCs w:val="21"/>
        </w:rPr>
      </w:pPr>
      <w:r>
        <w:rPr>
          <w:rFonts w:ascii="Times New Roman" w:hAnsi="Times New Roman" w:eastAsia="宋体" w:cs="Times New Roman"/>
          <w:kern w:val="2"/>
          <w:sz w:val="23"/>
          <w:szCs w:val="21"/>
          <w:lang w:val="en-US" w:eastAsia="zh-CN" w:bidi="ar-SA"/>
        </w:rPr>
        <w:pict>
          <v:shape id="图片 18" o:spid="_x0000_s1099" type="#_x0000_t75" style="height:182.4pt;width:415.2pt;rotation:0f;" o:ole="f" fillcolor="#FFFFFF" filled="f" o:preferrelative="t" stroked="f" coordorigin="0,0" coordsize="21600,21600">
            <v:fill on="f" color2="#FFFFFF" focus="0%"/>
            <v:imagedata gain="65536f" blacklevel="0f" gamma="0" o:title="" r:id="rId79"/>
            <o:lock v:ext="edit" position="f" selection="f" grouping="f" rotation="f" cropping="f" text="f" aspectratio="t"/>
            <w10:wrap type="none"/>
            <w10:anchorlock/>
          </v:shape>
        </w:pict>
      </w:r>
    </w:p>
    <w:p>
      <w:pPr>
        <w:ind w:firstLine="0"/>
      </w:pPr>
    </w:p>
    <w:p>
      <w:pPr>
        <w:pStyle w:val="41"/>
        <w:ind w:left="460" w:leftChars="200"/>
        <w:rPr>
          <w:rFonts w:ascii="Times New Roman" w:hAnsi="Times New Roman"/>
        </w:rPr>
      </w:pPr>
    </w:p>
    <w:p/>
    <w:sectPr>
      <w:pgSz w:w="11906" w:h="16838"/>
      <w:pgMar w:top="1440" w:right="1800" w:bottom="1440" w:left="1800" w:header="851" w:footer="992" w:gutter="0"/>
      <w:cols w:space="720"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zhengqingye" w:date="2014-03-04T21:52:00Z" w:initials="z">
    <w:p>
      <w:pPr>
        <w:pStyle w:val="12"/>
      </w:pPr>
      <w:r>
        <w:rPr>
          <w:rFonts w:hint="eastAsia"/>
        </w:rPr>
        <w:t>缺目录</w:t>
      </w:r>
    </w:p>
  </w:comment>
  <w:comment w:id="1" w:author="zhengqingye" w:date="2014-03-04T21:52:00Z" w:initials="z">
    <w:p>
      <w:pPr>
        <w:pStyle w:val="12"/>
      </w:pPr>
      <w:r>
        <w:rPr>
          <w:rFonts w:hint="eastAsia"/>
        </w:rPr>
        <w:t>仅作参考，可根据实际情况调整数字和考量维度</w:t>
      </w:r>
    </w:p>
  </w:comment>
  <w:comment w:id="2" w:author="zhengqingye" w:date="2014-03-04T21:52:00Z" w:initials="z">
    <w:p>
      <w:pPr>
        <w:pStyle w:val="12"/>
      </w:pPr>
      <w:r>
        <w:rPr>
          <w:rFonts w:hint="eastAsia"/>
        </w:rPr>
        <w:t>什么意思</w:t>
      </w:r>
    </w:p>
  </w:comment>
  <w:comment w:id="3" w:author="zhengqingye" w:date="2014-07-21T13:56:00Z" w:initials="z">
    <w:p>
      <w:pPr>
        <w:pStyle w:val="12"/>
      </w:pPr>
      <w:r>
        <w:rPr>
          <w:rFonts w:hint="eastAsia"/>
        </w:rPr>
        <w:t>第2部分属于第一部分，因为做了很大的简化，这里没必要再提这个大的概念，可以分为Key scenario &amp; navigation path和User delay等部分</w:t>
      </w:r>
    </w:p>
  </w:comment>
  <w:comment w:id="4" w:author="zhengqingye" w:date="2014-03-04T21:52:00Z" w:initials="z">
    <w:p>
      <w:pPr>
        <w:pStyle w:val="12"/>
      </w:pPr>
      <w:r>
        <w:rPr>
          <w:rFonts w:hint="eastAsia"/>
        </w:rPr>
        <w:t>那应该如何设计？上面的Think time链接是工具级别的使用方法，不是方法论</w:t>
      </w:r>
    </w:p>
  </w:comment>
  <w:comment w:id="5" w:author="zhengqingye" w:date="2014-07-21T13:32:00Z" w:initials="z">
    <w:p>
      <w:pPr>
        <w:pStyle w:val="12"/>
      </w:pPr>
      <w:r>
        <w:rPr>
          <w:rFonts w:hint="eastAsia"/>
        </w:rPr>
        <w:t>看不懂</w:t>
      </w:r>
    </w:p>
  </w:comment>
  <w:comment w:id="6" w:author="zhengqingye" w:date="2014-07-21T13:28:00Z" w:initials="z">
    <w:p>
      <w:pPr>
        <w:pStyle w:val="12"/>
      </w:pPr>
      <w:r>
        <w:rPr>
          <w:rFonts w:hint="eastAsia"/>
        </w:rPr>
        <w:t>不用的测试类型，他们的目的不同，在设计测试用例的时候就有不同，所以可以在6,7步refer最后一章，但是把最后一章对应到最后两部是比较牵强的</w:t>
      </w:r>
    </w:p>
  </w:comment>
  <w:comment w:id="7" w:author="zhengqingye" w:date="2014-03-27T15:36:00Z" w:initials="z">
    <w:p>
      <w:pPr>
        <w:pStyle w:val="12"/>
      </w:pPr>
      <w:r>
        <w:rPr>
          <w:rFonts w:hint="eastAsia"/>
        </w:rPr>
        <w:t>这章不仅仅是讲生成脚本，还是JMeter User Manual更合适。</w:t>
      </w:r>
    </w:p>
    <w:p>
      <w:pPr>
        <w:pStyle w:val="12"/>
        <w:rPr>
          <w:rFonts w:eastAsia="宋体"/>
        </w:rPr>
      </w:pPr>
      <w:r>
        <w:rPr>
          <w:rFonts w:hint="eastAsia"/>
        </w:rPr>
        <w:t>这章所有的内容你是否都看过，是否有改过？</w:t>
      </w:r>
    </w:p>
    <w:p>
      <w:pPr>
        <w:pStyle w:val="12"/>
        <w:rPr>
          <w:rFonts w:eastAsia="宋体"/>
          <w:b/>
        </w:rPr>
      </w:pPr>
      <w:r>
        <w:rPr>
          <w:rFonts w:hint="eastAsia" w:eastAsia="宋体"/>
          <w:b/>
        </w:rPr>
        <w:t>都看过，改过一些，添加一些。</w:t>
      </w:r>
    </w:p>
  </w:comment>
  <w:comment w:id="8" w:author="zhengqingye" w:date="2014-03-04T21:52:00Z" w:initials="z">
    <w:p>
      <w:pPr>
        <w:pStyle w:val="12"/>
      </w:pPr>
      <w:r>
        <w:rPr>
          <w:rFonts w:hint="eastAsia"/>
        </w:rPr>
        <w:t>？</w:t>
      </w:r>
    </w:p>
  </w:comment>
  <w:comment w:id="9" w:author="zhengqingye" w:date="2014-03-04T21:52:00Z" w:initials="z">
    <w:p>
      <w:pPr>
        <w:pStyle w:val="12"/>
      </w:pPr>
      <w:r>
        <w:rPr>
          <w:rFonts w:hint="eastAsia"/>
        </w:rPr>
        <w:t>这一节和load test合并，我又看了下，这其实就是load test</w:t>
      </w:r>
    </w:p>
  </w:comment>
  <w:comment w:id="10" w:author="zhengqingye" w:date="2014-07-21T15:49:00Z" w:initials="z">
    <w:p>
      <w:pPr>
        <w:pStyle w:val="12"/>
      </w:pPr>
      <w:r>
        <w:rPr>
          <w:rFonts w:hint="eastAsia"/>
        </w:rPr>
        <w:t>这一节和load test合并，我又看了下，这其实就是load test</w:t>
      </w:r>
    </w:p>
  </w:comment>
  <w:comment w:id="11" w:author="zhengqingye" w:date="2014-03-04T21:52:00Z" w:initials="z">
    <w:p>
      <w:pPr>
        <w:pStyle w:val="12"/>
      </w:pPr>
      <w:r>
        <w:rPr>
          <w:rFonts w:hint="eastAsia"/>
        </w:rPr>
        <w:t>这些高大上的目标太不具体，另外我们已有的简化的测试方法不能完全覆盖这么全面的goal，要具体一些比如通过这类测试能回答什么问题，要让初学者看了以后能理解</w:t>
      </w:r>
    </w:p>
  </w:comment>
  <w:comment w:id="12" w:author="zhengqingye" w:date="2014-03-04T21:52:00Z" w:initials="z">
    <w:p>
      <w:pPr>
        <w:pStyle w:val="12"/>
      </w:pPr>
      <w:r>
        <w:rPr>
          <w:rFonts w:hint="eastAsia"/>
        </w:rPr>
        <w:t>这里不同压力是什么导致的？</w:t>
      </w:r>
    </w:p>
  </w:comment>
  <w:comment w:id="13" w:author="zhengqingye" w:date="2014-07-21T15:04:00Z" w:initials="z">
    <w:p>
      <w:pPr>
        <w:pStyle w:val="12"/>
      </w:pPr>
      <w:r>
        <w:rPr>
          <w:rFonts w:hint="eastAsia"/>
        </w:rPr>
        <w:t>这两个写反了</w:t>
      </w:r>
    </w:p>
  </w:comment>
  <w:comment w:id="14" w:author="zhengqingye" w:date="2014-03-04T21:52:00Z" w:initials="z">
    <w:p>
      <w:pPr>
        <w:pStyle w:val="12"/>
      </w:pPr>
      <w:r>
        <w:rPr>
          <w:rFonts w:hint="eastAsia"/>
        </w:rPr>
        <w:t>如果是JMeter的插件要说清楚</w:t>
      </w:r>
    </w:p>
  </w:comment>
  <w:comment w:id="15" w:author="zhengqingye" w:date="2014-03-04T21:52:00Z" w:initials="z">
    <w:p>
      <w:pPr>
        <w:pStyle w:val="12"/>
      </w:pPr>
      <w:r>
        <w:rPr>
          <w:rFonts w:hint="eastAsia"/>
        </w:rPr>
        <w:t>这是什么tool？</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auto"/>
    <w:pitch w:val="default"/>
    <w:sig w:usb0="E10002FF" w:usb1="4000ACFF" w:usb2="00000009" w:usb3="00000000" w:csb0="2000019F" w:csb1="00000000"/>
  </w:font>
  <w:font w:name="Cambria">
    <w:panose1 w:val="02040503050406030204"/>
    <w:charset w:val="00"/>
    <w:family w:val="auto"/>
    <w:pitch w:val="default"/>
    <w:sig w:usb0="E00002FF" w:usb1="400004FF" w:usb2="00000000" w:usb3="00000000" w:csb0="2000019F" w:csb1="0000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10006FF" w:usb1="4000205B" w:usb2="00000010" w:usb3="00000000" w:csb0="2000019F" w:csb1="00000000"/>
  </w:font>
  <w:font w:name="PMingLiU">
    <w:panose1 w:val="02020500000000000000"/>
    <w:charset w:val="88"/>
    <w:family w:val="auto"/>
    <w:pitch w:val="default"/>
    <w:sig w:usb0="A00002FF" w:usb1="28CFFCFA" w:usb2="00000016" w:usb3="00000000" w:csb0="00100001" w:csb1="00000000"/>
  </w:font>
  <w:font w:name="微软雅黑">
    <w:panose1 w:val="020B0503020204020204"/>
    <w:charset w:val="86"/>
    <w:family w:val="auto"/>
    <w:pitch w:val="default"/>
    <w:sig w:usb0="80000287" w:usb1="280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2109614076">
    <w:nsid w:val="7DBE27FC"/>
    <w:multiLevelType w:val="multilevel"/>
    <w:tmpl w:val="7DBE27FC"/>
    <w:lvl w:ilvl="0" w:tentative="1">
      <w:start w:val="1"/>
      <w:numFmt w:val="decimal"/>
      <w:lvlText w:val="%1."/>
      <w:lvlJc w:val="left"/>
      <w:pPr>
        <w:ind w:left="36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194992196">
    <w:nsid w:val="82D4EC44"/>
    <w:multiLevelType w:val="multilevel"/>
    <w:tmpl w:val="82D4EC44"/>
    <w:lvl w:ilvl="0" w:tentative="1">
      <w:start w:val="1"/>
      <w:numFmt w:val="decimal"/>
      <w:lvlText w:val=""/>
      <w:lvlJc w:val="left"/>
    </w:lvl>
    <w:lvl w:ilvl="1" w:tentative="1">
      <w:start w:val="0"/>
      <w:numFmt w:val="decimal"/>
      <w:lvlText w:val=""/>
      <w:lvlJc w:val="left"/>
    </w:lvl>
    <w:lvl w:ilvl="2" w:tentative="1">
      <w:start w:val="0"/>
      <w:numFmt w:val="decimal"/>
      <w:lvlText w:val=""/>
      <w:lvlJc w:val="left"/>
    </w:lvl>
    <w:lvl w:ilvl="3" w:tentative="1">
      <w:start w:val="0"/>
      <w:numFmt w:val="decimal"/>
      <w:lvlText w:val=""/>
      <w:lvlJc w:val="left"/>
    </w:lvl>
    <w:lvl w:ilvl="4" w:tentative="1">
      <w:start w:val="0"/>
      <w:numFmt w:val="decimal"/>
      <w:lvlText w:val=""/>
      <w:lvlJc w:val="left"/>
    </w:lvl>
    <w:lvl w:ilvl="5" w:tentative="1">
      <w:start w:val="0"/>
      <w:numFmt w:val="decimal"/>
      <w:lvlText w:val=""/>
      <w:lvlJc w:val="left"/>
    </w:lvl>
    <w:lvl w:ilvl="6" w:tentative="1">
      <w:start w:val="0"/>
      <w:numFmt w:val="decimal"/>
      <w:lvlText w:val=""/>
      <w:lvlJc w:val="left"/>
    </w:lvl>
    <w:lvl w:ilvl="7" w:tentative="1">
      <w:start w:val="0"/>
      <w:numFmt w:val="decimal"/>
      <w:lvlText w:val=""/>
      <w:lvlJc w:val="left"/>
    </w:lvl>
    <w:lvl w:ilvl="8" w:tentative="1">
      <w:start w:val="0"/>
      <w:numFmt w:val="decimal"/>
      <w:lvlText w:val=""/>
      <w:lvlJc w:val="left"/>
    </w:lvl>
  </w:abstractNum>
  <w:abstractNum w:abstractNumId="1541547142">
    <w:nsid w:val="5BE22486"/>
    <w:multiLevelType w:val="multilevel"/>
    <w:tmpl w:val="5BE22486"/>
    <w:lvl w:ilvl="0" w:tentative="1">
      <w:start w:val="1"/>
      <w:numFmt w:val="decimal"/>
      <w:lvlText w:val="%1)"/>
      <w:lvlJc w:val="left"/>
      <w:pPr>
        <w:ind w:left="778" w:hanging="360"/>
      </w:pPr>
      <w:rPr>
        <w:rFonts w:hint="default"/>
        <w:color w:val="auto"/>
      </w:rPr>
    </w:lvl>
    <w:lvl w:ilvl="1" w:tentative="1">
      <w:start w:val="1"/>
      <w:numFmt w:val="lowerLetter"/>
      <w:lvlText w:val="%2."/>
      <w:lvlJc w:val="left"/>
      <w:pPr>
        <w:ind w:left="1498" w:hanging="360"/>
      </w:pPr>
    </w:lvl>
    <w:lvl w:ilvl="2" w:tentative="1">
      <w:start w:val="1"/>
      <w:numFmt w:val="lowerRoman"/>
      <w:lvlText w:val="%3."/>
      <w:lvlJc w:val="right"/>
      <w:pPr>
        <w:ind w:left="2218" w:hanging="180"/>
      </w:pPr>
    </w:lvl>
    <w:lvl w:ilvl="3" w:tentative="1">
      <w:start w:val="1"/>
      <w:numFmt w:val="decimal"/>
      <w:lvlText w:val="%4."/>
      <w:lvlJc w:val="left"/>
      <w:pPr>
        <w:ind w:left="2938" w:hanging="360"/>
      </w:pPr>
    </w:lvl>
    <w:lvl w:ilvl="4" w:tentative="1">
      <w:start w:val="1"/>
      <w:numFmt w:val="lowerLetter"/>
      <w:lvlText w:val="%5."/>
      <w:lvlJc w:val="left"/>
      <w:pPr>
        <w:ind w:left="3658" w:hanging="360"/>
      </w:pPr>
    </w:lvl>
    <w:lvl w:ilvl="5" w:tentative="1">
      <w:start w:val="1"/>
      <w:numFmt w:val="lowerRoman"/>
      <w:lvlText w:val="%6."/>
      <w:lvlJc w:val="right"/>
      <w:pPr>
        <w:ind w:left="4378" w:hanging="180"/>
      </w:pPr>
    </w:lvl>
    <w:lvl w:ilvl="6" w:tentative="1">
      <w:start w:val="1"/>
      <w:numFmt w:val="decimal"/>
      <w:lvlText w:val="%7."/>
      <w:lvlJc w:val="left"/>
      <w:pPr>
        <w:ind w:left="5098" w:hanging="360"/>
      </w:pPr>
    </w:lvl>
    <w:lvl w:ilvl="7" w:tentative="1">
      <w:start w:val="1"/>
      <w:numFmt w:val="lowerLetter"/>
      <w:lvlText w:val="%8."/>
      <w:lvlJc w:val="left"/>
      <w:pPr>
        <w:ind w:left="5818" w:hanging="360"/>
      </w:pPr>
    </w:lvl>
    <w:lvl w:ilvl="8" w:tentative="1">
      <w:start w:val="1"/>
      <w:numFmt w:val="lowerRoman"/>
      <w:lvlText w:val="%9."/>
      <w:lvlJc w:val="right"/>
      <w:pPr>
        <w:ind w:left="6538" w:hanging="180"/>
      </w:pPr>
    </w:lvl>
  </w:abstractNum>
  <w:abstractNum w:abstractNumId="329799281">
    <w:nsid w:val="13A85671"/>
    <w:multiLevelType w:val="multilevel"/>
    <w:tmpl w:val="13A85671"/>
    <w:lvl w:ilvl="0" w:tentative="1">
      <w:start w:val="1"/>
      <w:numFmt w:val="decimal"/>
      <w:lvlText w:val="%1)"/>
      <w:lvlJc w:val="left"/>
      <w:pPr>
        <w:ind w:left="1066" w:hanging="360"/>
      </w:pPr>
      <w:rPr>
        <w:rFonts w:hint="default"/>
      </w:rPr>
    </w:lvl>
    <w:lvl w:ilvl="1" w:tentative="1">
      <w:start w:val="1"/>
      <w:numFmt w:val="lowerLetter"/>
      <w:lvlText w:val="%2."/>
      <w:lvlJc w:val="left"/>
      <w:pPr>
        <w:ind w:left="1786" w:hanging="360"/>
      </w:pPr>
    </w:lvl>
    <w:lvl w:ilvl="2" w:tentative="1">
      <w:start w:val="1"/>
      <w:numFmt w:val="lowerRoman"/>
      <w:lvlText w:val="%3."/>
      <w:lvlJc w:val="right"/>
      <w:pPr>
        <w:ind w:left="2506" w:hanging="180"/>
      </w:pPr>
    </w:lvl>
    <w:lvl w:ilvl="3" w:tentative="1">
      <w:start w:val="1"/>
      <w:numFmt w:val="decimal"/>
      <w:lvlText w:val="%4."/>
      <w:lvlJc w:val="left"/>
      <w:pPr>
        <w:ind w:left="3226" w:hanging="360"/>
      </w:pPr>
    </w:lvl>
    <w:lvl w:ilvl="4" w:tentative="1">
      <w:start w:val="1"/>
      <w:numFmt w:val="lowerLetter"/>
      <w:lvlText w:val="%5."/>
      <w:lvlJc w:val="left"/>
      <w:pPr>
        <w:ind w:left="3946" w:hanging="360"/>
      </w:pPr>
    </w:lvl>
    <w:lvl w:ilvl="5" w:tentative="1">
      <w:start w:val="1"/>
      <w:numFmt w:val="lowerRoman"/>
      <w:lvlText w:val="%6."/>
      <w:lvlJc w:val="right"/>
      <w:pPr>
        <w:ind w:left="4666" w:hanging="180"/>
      </w:pPr>
    </w:lvl>
    <w:lvl w:ilvl="6" w:tentative="1">
      <w:start w:val="1"/>
      <w:numFmt w:val="decimal"/>
      <w:lvlText w:val="%7."/>
      <w:lvlJc w:val="left"/>
      <w:pPr>
        <w:ind w:left="5386" w:hanging="360"/>
      </w:pPr>
    </w:lvl>
    <w:lvl w:ilvl="7" w:tentative="1">
      <w:start w:val="1"/>
      <w:numFmt w:val="lowerLetter"/>
      <w:lvlText w:val="%8."/>
      <w:lvlJc w:val="left"/>
      <w:pPr>
        <w:ind w:left="6106" w:hanging="360"/>
      </w:pPr>
    </w:lvl>
    <w:lvl w:ilvl="8" w:tentative="1">
      <w:start w:val="1"/>
      <w:numFmt w:val="lowerRoman"/>
      <w:lvlText w:val="%9."/>
      <w:lvlJc w:val="right"/>
      <w:pPr>
        <w:ind w:left="6826" w:hanging="180"/>
      </w:pPr>
    </w:lvl>
  </w:abstractNum>
  <w:abstractNum w:abstractNumId="401147280">
    <w:nsid w:val="17E90590"/>
    <w:multiLevelType w:val="multilevel"/>
    <w:tmpl w:val="17E90590"/>
    <w:lvl w:ilvl="0" w:tentative="1">
      <w:start w:val="1"/>
      <w:numFmt w:val="decimal"/>
      <w:lvlText w:val="%1)"/>
      <w:lvlJc w:val="left"/>
      <w:pPr>
        <w:ind w:left="778" w:hanging="360"/>
      </w:pPr>
      <w:rPr>
        <w:rFonts w:hint="default" w:eastAsia="宋体"/>
      </w:rPr>
    </w:lvl>
    <w:lvl w:ilvl="1" w:tentative="1">
      <w:start w:val="1"/>
      <w:numFmt w:val="lowerLetter"/>
      <w:lvlText w:val="%2."/>
      <w:lvlJc w:val="left"/>
      <w:pPr>
        <w:ind w:left="1498" w:hanging="360"/>
      </w:pPr>
    </w:lvl>
    <w:lvl w:ilvl="2" w:tentative="1">
      <w:start w:val="1"/>
      <w:numFmt w:val="lowerRoman"/>
      <w:lvlText w:val="%3."/>
      <w:lvlJc w:val="right"/>
      <w:pPr>
        <w:ind w:left="2218" w:hanging="180"/>
      </w:pPr>
    </w:lvl>
    <w:lvl w:ilvl="3" w:tentative="1">
      <w:start w:val="1"/>
      <w:numFmt w:val="decimal"/>
      <w:lvlText w:val="%4."/>
      <w:lvlJc w:val="left"/>
      <w:pPr>
        <w:ind w:left="2938" w:hanging="360"/>
      </w:pPr>
    </w:lvl>
    <w:lvl w:ilvl="4" w:tentative="1">
      <w:start w:val="1"/>
      <w:numFmt w:val="lowerLetter"/>
      <w:lvlText w:val="%5."/>
      <w:lvlJc w:val="left"/>
      <w:pPr>
        <w:ind w:left="3658" w:hanging="360"/>
      </w:pPr>
    </w:lvl>
    <w:lvl w:ilvl="5" w:tentative="1">
      <w:start w:val="1"/>
      <w:numFmt w:val="lowerRoman"/>
      <w:lvlText w:val="%6."/>
      <w:lvlJc w:val="right"/>
      <w:pPr>
        <w:ind w:left="4378" w:hanging="180"/>
      </w:pPr>
    </w:lvl>
    <w:lvl w:ilvl="6" w:tentative="1">
      <w:start w:val="1"/>
      <w:numFmt w:val="decimal"/>
      <w:lvlText w:val="%7."/>
      <w:lvlJc w:val="left"/>
      <w:pPr>
        <w:ind w:left="5098" w:hanging="360"/>
      </w:pPr>
    </w:lvl>
    <w:lvl w:ilvl="7" w:tentative="1">
      <w:start w:val="1"/>
      <w:numFmt w:val="lowerLetter"/>
      <w:lvlText w:val="%8."/>
      <w:lvlJc w:val="left"/>
      <w:pPr>
        <w:ind w:left="5818" w:hanging="360"/>
      </w:pPr>
    </w:lvl>
    <w:lvl w:ilvl="8" w:tentative="1">
      <w:start w:val="1"/>
      <w:numFmt w:val="lowerRoman"/>
      <w:lvlText w:val="%9."/>
      <w:lvlJc w:val="right"/>
      <w:pPr>
        <w:ind w:left="6538" w:hanging="180"/>
      </w:pPr>
    </w:lvl>
  </w:abstractNum>
  <w:abstractNum w:abstractNumId="895631690">
    <w:nsid w:val="3562414A"/>
    <w:multiLevelType w:val="multilevel"/>
    <w:tmpl w:val="3562414A"/>
    <w:lvl w:ilvl="0" w:tentative="1">
      <w:start w:val="1"/>
      <w:numFmt w:val="decimal"/>
      <w:lvlText w:val="%1"/>
      <w:lvlJc w:val="left"/>
      <w:pPr>
        <w:ind w:left="360" w:hanging="360"/>
      </w:pPr>
      <w:rPr>
        <w:rFonts w:hint="default"/>
      </w:rPr>
    </w:lvl>
    <w:lvl w:ilvl="1" w:tentative="1">
      <w:start w:val="1"/>
      <w:numFmt w:val="decimal"/>
      <w:lvlText w:val="%1.%2"/>
      <w:lvlJc w:val="left"/>
      <w:pPr>
        <w:ind w:left="450" w:hanging="360"/>
      </w:pPr>
      <w:rPr>
        <w:rFonts w:hint="default"/>
      </w:rPr>
    </w:lvl>
    <w:lvl w:ilvl="2" w:tentative="1">
      <w:start w:val="1"/>
      <w:numFmt w:val="decimal"/>
      <w:lvlText w:val="%1.%2.%3"/>
      <w:lvlJc w:val="left"/>
      <w:pPr>
        <w:ind w:left="900" w:hanging="720"/>
      </w:pPr>
      <w:rPr>
        <w:rFonts w:hint="default"/>
      </w:rPr>
    </w:lvl>
    <w:lvl w:ilvl="3" w:tentative="1">
      <w:start w:val="1"/>
      <w:numFmt w:val="decimal"/>
      <w:lvlText w:val="%1.%2.%3.%4"/>
      <w:lvlJc w:val="left"/>
      <w:pPr>
        <w:ind w:left="990" w:hanging="720"/>
      </w:pPr>
      <w:rPr>
        <w:rFonts w:hint="default"/>
      </w:rPr>
    </w:lvl>
    <w:lvl w:ilvl="4" w:tentative="1">
      <w:start w:val="1"/>
      <w:numFmt w:val="decimal"/>
      <w:lvlText w:val="%1.%2.%3.%4.%5"/>
      <w:lvlJc w:val="left"/>
      <w:pPr>
        <w:ind w:left="1440" w:hanging="1080"/>
      </w:pPr>
      <w:rPr>
        <w:rFonts w:hint="default"/>
      </w:rPr>
    </w:lvl>
    <w:lvl w:ilvl="5" w:tentative="1">
      <w:start w:val="1"/>
      <w:numFmt w:val="decimal"/>
      <w:lvlText w:val="%1.%2.%3.%4.%5.%6"/>
      <w:lvlJc w:val="left"/>
      <w:pPr>
        <w:ind w:left="1530" w:hanging="1080"/>
      </w:pPr>
      <w:rPr>
        <w:rFonts w:hint="default"/>
      </w:rPr>
    </w:lvl>
    <w:lvl w:ilvl="6" w:tentative="1">
      <w:start w:val="1"/>
      <w:numFmt w:val="decimal"/>
      <w:lvlText w:val="%1.%2.%3.%4.%5.%6.%7"/>
      <w:lvlJc w:val="left"/>
      <w:pPr>
        <w:ind w:left="1620" w:hanging="1080"/>
      </w:pPr>
      <w:rPr>
        <w:rFonts w:hint="default"/>
      </w:rPr>
    </w:lvl>
    <w:lvl w:ilvl="7" w:tentative="1">
      <w:start w:val="1"/>
      <w:numFmt w:val="decimal"/>
      <w:lvlText w:val="%1.%2.%3.%4.%5.%6.%7.%8"/>
      <w:lvlJc w:val="left"/>
      <w:pPr>
        <w:ind w:left="2070" w:hanging="1440"/>
      </w:pPr>
      <w:rPr>
        <w:rFonts w:hint="default"/>
      </w:rPr>
    </w:lvl>
    <w:lvl w:ilvl="8" w:tentative="1">
      <w:start w:val="1"/>
      <w:numFmt w:val="decimal"/>
      <w:lvlText w:val="%1.%2.%3.%4.%5.%6.%7.%8.%9"/>
      <w:lvlJc w:val="left"/>
      <w:pPr>
        <w:ind w:left="2160" w:hanging="1440"/>
      </w:pPr>
      <w:rPr>
        <w:rFonts w:hint="default"/>
      </w:rPr>
    </w:lvl>
  </w:abstractNum>
  <w:abstractNum w:abstractNumId="1532063775">
    <w:nsid w:val="5B51701F"/>
    <w:multiLevelType w:val="multilevel"/>
    <w:tmpl w:val="5B51701F"/>
    <w:lvl w:ilvl="0" w:tentative="1">
      <w:start w:val="1"/>
      <w:numFmt w:val="decimal"/>
      <w:lvlText w:val="%1)"/>
      <w:lvlJc w:val="left"/>
      <w:pPr>
        <w:ind w:left="1066" w:hanging="360"/>
      </w:pPr>
      <w:rPr>
        <w:rFonts w:hint="default"/>
      </w:rPr>
    </w:lvl>
    <w:lvl w:ilvl="1" w:tentative="1">
      <w:start w:val="1"/>
      <w:numFmt w:val="lowerLetter"/>
      <w:lvlText w:val="%2."/>
      <w:lvlJc w:val="left"/>
      <w:pPr>
        <w:ind w:left="1786" w:hanging="360"/>
      </w:pPr>
    </w:lvl>
    <w:lvl w:ilvl="2" w:tentative="1">
      <w:start w:val="1"/>
      <w:numFmt w:val="lowerRoman"/>
      <w:lvlText w:val="%3."/>
      <w:lvlJc w:val="right"/>
      <w:pPr>
        <w:ind w:left="2506" w:hanging="180"/>
      </w:pPr>
    </w:lvl>
    <w:lvl w:ilvl="3" w:tentative="1">
      <w:start w:val="1"/>
      <w:numFmt w:val="decimal"/>
      <w:lvlText w:val="%4."/>
      <w:lvlJc w:val="left"/>
      <w:pPr>
        <w:ind w:left="3226" w:hanging="360"/>
      </w:pPr>
    </w:lvl>
    <w:lvl w:ilvl="4" w:tentative="1">
      <w:start w:val="1"/>
      <w:numFmt w:val="lowerLetter"/>
      <w:lvlText w:val="%5."/>
      <w:lvlJc w:val="left"/>
      <w:pPr>
        <w:ind w:left="3946" w:hanging="360"/>
      </w:pPr>
    </w:lvl>
    <w:lvl w:ilvl="5" w:tentative="1">
      <w:start w:val="1"/>
      <w:numFmt w:val="lowerRoman"/>
      <w:lvlText w:val="%6."/>
      <w:lvlJc w:val="right"/>
      <w:pPr>
        <w:ind w:left="4666" w:hanging="180"/>
      </w:pPr>
    </w:lvl>
    <w:lvl w:ilvl="6" w:tentative="1">
      <w:start w:val="1"/>
      <w:numFmt w:val="decimal"/>
      <w:lvlText w:val="%7."/>
      <w:lvlJc w:val="left"/>
      <w:pPr>
        <w:ind w:left="5386" w:hanging="360"/>
      </w:pPr>
    </w:lvl>
    <w:lvl w:ilvl="7" w:tentative="1">
      <w:start w:val="1"/>
      <w:numFmt w:val="lowerLetter"/>
      <w:lvlText w:val="%8."/>
      <w:lvlJc w:val="left"/>
      <w:pPr>
        <w:ind w:left="6106" w:hanging="360"/>
      </w:pPr>
    </w:lvl>
    <w:lvl w:ilvl="8" w:tentative="1">
      <w:start w:val="1"/>
      <w:numFmt w:val="lowerRoman"/>
      <w:lvlText w:val="%9."/>
      <w:lvlJc w:val="right"/>
      <w:pPr>
        <w:ind w:left="6826" w:hanging="180"/>
      </w:pPr>
    </w:lvl>
  </w:abstractNum>
  <w:abstractNum w:abstractNumId="1765418857">
    <w:nsid w:val="693A2769"/>
    <w:multiLevelType w:val="multilevel"/>
    <w:tmpl w:val="693A2769"/>
    <w:lvl w:ilvl="0" w:tentative="1">
      <w:start w:val="1"/>
      <w:numFmt w:val="bullet"/>
      <w:lvlText w:val=""/>
      <w:lvlJc w:val="left"/>
      <w:pPr>
        <w:ind w:left="842" w:hanging="420"/>
      </w:pPr>
      <w:rPr>
        <w:rFonts w:hint="default" w:ascii="Wingdings" w:hAnsi="Wingdings"/>
      </w:rPr>
    </w:lvl>
    <w:lvl w:ilvl="1" w:tentative="1">
      <w:start w:val="1"/>
      <w:numFmt w:val="bullet"/>
      <w:lvlText w:val=""/>
      <w:lvlJc w:val="left"/>
      <w:pPr>
        <w:ind w:left="1262" w:hanging="420"/>
      </w:pPr>
      <w:rPr>
        <w:rFonts w:hint="default" w:ascii="Wingdings" w:hAnsi="Wingdings"/>
      </w:rPr>
    </w:lvl>
    <w:lvl w:ilvl="2" w:tentative="1">
      <w:start w:val="1"/>
      <w:numFmt w:val="bullet"/>
      <w:lvlText w:val=""/>
      <w:lvlJc w:val="left"/>
      <w:pPr>
        <w:ind w:left="1682" w:hanging="420"/>
      </w:pPr>
      <w:rPr>
        <w:rFonts w:hint="default" w:ascii="Wingdings" w:hAnsi="Wingdings"/>
      </w:rPr>
    </w:lvl>
    <w:lvl w:ilvl="3" w:tentative="1">
      <w:start w:val="1"/>
      <w:numFmt w:val="bullet"/>
      <w:lvlText w:val=""/>
      <w:lvlJc w:val="left"/>
      <w:pPr>
        <w:ind w:left="2102" w:hanging="420"/>
      </w:pPr>
      <w:rPr>
        <w:rFonts w:hint="default" w:ascii="Wingdings" w:hAnsi="Wingdings"/>
      </w:rPr>
    </w:lvl>
    <w:lvl w:ilvl="4" w:tentative="1">
      <w:start w:val="1"/>
      <w:numFmt w:val="bullet"/>
      <w:lvlText w:val=""/>
      <w:lvlJc w:val="left"/>
      <w:pPr>
        <w:ind w:left="2522" w:hanging="420"/>
      </w:pPr>
      <w:rPr>
        <w:rFonts w:hint="default" w:ascii="Wingdings" w:hAnsi="Wingdings"/>
      </w:rPr>
    </w:lvl>
    <w:lvl w:ilvl="5" w:tentative="1">
      <w:start w:val="1"/>
      <w:numFmt w:val="bullet"/>
      <w:lvlText w:val=""/>
      <w:lvlJc w:val="left"/>
      <w:pPr>
        <w:ind w:left="2942" w:hanging="420"/>
      </w:pPr>
      <w:rPr>
        <w:rFonts w:hint="default" w:ascii="Wingdings" w:hAnsi="Wingdings"/>
      </w:rPr>
    </w:lvl>
    <w:lvl w:ilvl="6" w:tentative="1">
      <w:start w:val="1"/>
      <w:numFmt w:val="bullet"/>
      <w:lvlText w:val=""/>
      <w:lvlJc w:val="left"/>
      <w:pPr>
        <w:ind w:left="3362" w:hanging="420"/>
      </w:pPr>
      <w:rPr>
        <w:rFonts w:hint="default" w:ascii="Wingdings" w:hAnsi="Wingdings"/>
      </w:rPr>
    </w:lvl>
    <w:lvl w:ilvl="7" w:tentative="1">
      <w:start w:val="1"/>
      <w:numFmt w:val="bullet"/>
      <w:lvlText w:val=""/>
      <w:lvlJc w:val="left"/>
      <w:pPr>
        <w:ind w:left="3782" w:hanging="420"/>
      </w:pPr>
      <w:rPr>
        <w:rFonts w:hint="default" w:ascii="Wingdings" w:hAnsi="Wingdings"/>
      </w:rPr>
    </w:lvl>
    <w:lvl w:ilvl="8" w:tentative="1">
      <w:start w:val="1"/>
      <w:numFmt w:val="bullet"/>
      <w:lvlText w:val=""/>
      <w:lvlJc w:val="left"/>
      <w:pPr>
        <w:ind w:left="4202" w:hanging="420"/>
      </w:pPr>
      <w:rPr>
        <w:rFonts w:hint="default" w:ascii="Wingdings" w:hAnsi="Wingdings"/>
      </w:rPr>
    </w:lvl>
  </w:abstractNum>
  <w:abstractNum w:abstractNumId="1172258022">
    <w:nsid w:val="45DF3CE6"/>
    <w:multiLevelType w:val="multilevel"/>
    <w:tmpl w:val="45DF3CE6"/>
    <w:lvl w:ilvl="0" w:tentative="1">
      <w:start w:val="6"/>
      <w:numFmt w:val="decimal"/>
      <w:lvlText w:val="%1"/>
      <w:lvlJc w:val="left"/>
      <w:pPr>
        <w:ind w:left="360" w:hanging="360"/>
      </w:pPr>
      <w:rPr>
        <w:rFonts w:hint="default"/>
      </w:rPr>
    </w:lvl>
    <w:lvl w:ilvl="1" w:tentative="1">
      <w:start w:val="4"/>
      <w:numFmt w:val="decimal"/>
      <w:lvlText w:val="%1.%2"/>
      <w:lvlJc w:val="left"/>
      <w:pPr>
        <w:ind w:left="360" w:hanging="360"/>
      </w:pPr>
      <w:rPr>
        <w:rFonts w:hint="default"/>
      </w:rPr>
    </w:lvl>
    <w:lvl w:ilvl="2" w:tentative="1">
      <w:start w:val="1"/>
      <w:numFmt w:val="decimal"/>
      <w:lvlText w:val="%1.%2.%3"/>
      <w:lvlJc w:val="left"/>
      <w:pPr>
        <w:ind w:left="720" w:hanging="720"/>
      </w:pPr>
      <w:rPr>
        <w:rFonts w:hint="default"/>
      </w:rPr>
    </w:lvl>
    <w:lvl w:ilvl="3" w:tentative="1">
      <w:start w:val="1"/>
      <w:numFmt w:val="decimal"/>
      <w:lvlText w:val="%1.%2.%3.%4"/>
      <w:lvlJc w:val="left"/>
      <w:pPr>
        <w:ind w:left="720" w:hanging="720"/>
      </w:pPr>
      <w:rPr>
        <w:rFonts w:hint="default"/>
      </w:rPr>
    </w:lvl>
    <w:lvl w:ilvl="4" w:tentative="1">
      <w:start w:val="1"/>
      <w:numFmt w:val="decimal"/>
      <w:lvlText w:val="%1.%2.%3.%4.%5"/>
      <w:lvlJc w:val="left"/>
      <w:pPr>
        <w:ind w:left="1080" w:hanging="1080"/>
      </w:pPr>
      <w:rPr>
        <w:rFonts w:hint="default"/>
      </w:rPr>
    </w:lvl>
    <w:lvl w:ilvl="5" w:tentative="1">
      <w:start w:val="1"/>
      <w:numFmt w:val="decimal"/>
      <w:lvlText w:val="%1.%2.%3.%4.%5.%6"/>
      <w:lvlJc w:val="left"/>
      <w:pPr>
        <w:ind w:left="1080" w:hanging="1080"/>
      </w:pPr>
      <w:rPr>
        <w:rFonts w:hint="default"/>
      </w:rPr>
    </w:lvl>
    <w:lvl w:ilvl="6" w:tentative="1">
      <w:start w:val="1"/>
      <w:numFmt w:val="decimal"/>
      <w:lvlText w:val="%1.%2.%3.%4.%5.%6.%7"/>
      <w:lvlJc w:val="left"/>
      <w:pPr>
        <w:ind w:left="1440" w:hanging="1440"/>
      </w:pPr>
      <w:rPr>
        <w:rFonts w:hint="default"/>
      </w:rPr>
    </w:lvl>
    <w:lvl w:ilvl="7" w:tentative="1">
      <w:start w:val="1"/>
      <w:numFmt w:val="decimal"/>
      <w:lvlText w:val="%1.%2.%3.%4.%5.%6.%7.%8"/>
      <w:lvlJc w:val="left"/>
      <w:pPr>
        <w:ind w:left="1440" w:hanging="1440"/>
      </w:pPr>
      <w:rPr>
        <w:rFonts w:hint="default"/>
      </w:rPr>
    </w:lvl>
    <w:lvl w:ilvl="8" w:tentative="1">
      <w:start w:val="1"/>
      <w:numFmt w:val="decimal"/>
      <w:lvlText w:val="%1.%2.%3.%4.%5.%6.%7.%8.%9"/>
      <w:lvlJc w:val="left"/>
      <w:pPr>
        <w:ind w:left="1440" w:hanging="1440"/>
      </w:pPr>
      <w:rPr>
        <w:rFonts w:hint="default"/>
      </w:rPr>
    </w:lvl>
  </w:abstractNum>
  <w:abstractNum w:abstractNumId="1012612869">
    <w:nsid w:val="3C5B3F05"/>
    <w:multiLevelType w:val="multilevel"/>
    <w:tmpl w:val="3C5B3F05"/>
    <w:lvl w:ilvl="0" w:tentative="1">
      <w:start w:val="1"/>
      <w:numFmt w:val="bullet"/>
      <w:lvlText w:val=""/>
      <w:lvlJc w:val="left"/>
      <w:pPr>
        <w:ind w:left="1126" w:hanging="420"/>
      </w:pPr>
      <w:rPr>
        <w:rFonts w:hint="default" w:ascii="Wingdings" w:hAnsi="Wingdings"/>
      </w:rPr>
    </w:lvl>
    <w:lvl w:ilvl="1" w:tentative="1">
      <w:start w:val="1"/>
      <w:numFmt w:val="bullet"/>
      <w:lvlText w:val=""/>
      <w:lvlJc w:val="left"/>
      <w:pPr>
        <w:ind w:left="1546" w:hanging="420"/>
      </w:pPr>
      <w:rPr>
        <w:rFonts w:hint="default" w:ascii="Wingdings" w:hAnsi="Wingdings"/>
      </w:rPr>
    </w:lvl>
    <w:lvl w:ilvl="2" w:tentative="1">
      <w:start w:val="1"/>
      <w:numFmt w:val="bullet"/>
      <w:lvlText w:val=""/>
      <w:lvlJc w:val="left"/>
      <w:pPr>
        <w:ind w:left="1966" w:hanging="420"/>
      </w:pPr>
      <w:rPr>
        <w:rFonts w:hint="default" w:ascii="Wingdings" w:hAnsi="Wingdings"/>
      </w:rPr>
    </w:lvl>
    <w:lvl w:ilvl="3" w:tentative="1">
      <w:start w:val="1"/>
      <w:numFmt w:val="bullet"/>
      <w:lvlText w:val=""/>
      <w:lvlJc w:val="left"/>
      <w:pPr>
        <w:ind w:left="2386" w:hanging="420"/>
      </w:pPr>
      <w:rPr>
        <w:rFonts w:hint="default" w:ascii="Wingdings" w:hAnsi="Wingdings"/>
      </w:rPr>
    </w:lvl>
    <w:lvl w:ilvl="4" w:tentative="1">
      <w:start w:val="1"/>
      <w:numFmt w:val="bullet"/>
      <w:lvlText w:val=""/>
      <w:lvlJc w:val="left"/>
      <w:pPr>
        <w:ind w:left="2806" w:hanging="420"/>
      </w:pPr>
      <w:rPr>
        <w:rFonts w:hint="default" w:ascii="Wingdings" w:hAnsi="Wingdings"/>
      </w:rPr>
    </w:lvl>
    <w:lvl w:ilvl="5" w:tentative="1">
      <w:start w:val="1"/>
      <w:numFmt w:val="bullet"/>
      <w:lvlText w:val=""/>
      <w:lvlJc w:val="left"/>
      <w:pPr>
        <w:ind w:left="3226" w:hanging="420"/>
      </w:pPr>
      <w:rPr>
        <w:rFonts w:hint="default" w:ascii="Wingdings" w:hAnsi="Wingdings"/>
      </w:rPr>
    </w:lvl>
    <w:lvl w:ilvl="6" w:tentative="1">
      <w:start w:val="1"/>
      <w:numFmt w:val="bullet"/>
      <w:lvlText w:val=""/>
      <w:lvlJc w:val="left"/>
      <w:pPr>
        <w:ind w:left="3646" w:hanging="420"/>
      </w:pPr>
      <w:rPr>
        <w:rFonts w:hint="default" w:ascii="Wingdings" w:hAnsi="Wingdings"/>
      </w:rPr>
    </w:lvl>
    <w:lvl w:ilvl="7" w:tentative="1">
      <w:start w:val="1"/>
      <w:numFmt w:val="bullet"/>
      <w:lvlText w:val=""/>
      <w:lvlJc w:val="left"/>
      <w:pPr>
        <w:ind w:left="4066" w:hanging="420"/>
      </w:pPr>
      <w:rPr>
        <w:rFonts w:hint="default" w:ascii="Wingdings" w:hAnsi="Wingdings"/>
      </w:rPr>
    </w:lvl>
    <w:lvl w:ilvl="8" w:tentative="1">
      <w:start w:val="1"/>
      <w:numFmt w:val="bullet"/>
      <w:lvlText w:val=""/>
      <w:lvlJc w:val="left"/>
      <w:pPr>
        <w:ind w:left="4486" w:hanging="420"/>
      </w:pPr>
      <w:rPr>
        <w:rFonts w:hint="default" w:ascii="Wingdings" w:hAnsi="Wingdings"/>
      </w:rPr>
    </w:lvl>
  </w:abstractNum>
  <w:abstractNum w:abstractNumId="1582178844">
    <w:nsid w:val="5E4E221C"/>
    <w:multiLevelType w:val="multilevel"/>
    <w:tmpl w:val="5E4E221C"/>
    <w:lvl w:ilvl="0" w:tentative="1">
      <w:start w:val="1"/>
      <w:numFmt w:val="decimal"/>
      <w:lvlText w:val="%1)"/>
      <w:lvlJc w:val="left"/>
      <w:pPr>
        <w:ind w:left="1066" w:hanging="360"/>
      </w:pPr>
      <w:rPr>
        <w:rFonts w:hint="default"/>
      </w:rPr>
    </w:lvl>
    <w:lvl w:ilvl="1" w:tentative="1">
      <w:start w:val="1"/>
      <w:numFmt w:val="lowerLetter"/>
      <w:lvlText w:val="%2."/>
      <w:lvlJc w:val="left"/>
      <w:pPr>
        <w:ind w:left="1786" w:hanging="360"/>
      </w:pPr>
    </w:lvl>
    <w:lvl w:ilvl="2" w:tentative="1">
      <w:start w:val="1"/>
      <w:numFmt w:val="lowerRoman"/>
      <w:lvlText w:val="%3."/>
      <w:lvlJc w:val="right"/>
      <w:pPr>
        <w:ind w:left="2506" w:hanging="180"/>
      </w:pPr>
    </w:lvl>
    <w:lvl w:ilvl="3" w:tentative="1">
      <w:start w:val="1"/>
      <w:numFmt w:val="decimal"/>
      <w:lvlText w:val="%4."/>
      <w:lvlJc w:val="left"/>
      <w:pPr>
        <w:ind w:left="3226" w:hanging="360"/>
      </w:pPr>
    </w:lvl>
    <w:lvl w:ilvl="4" w:tentative="1">
      <w:start w:val="1"/>
      <w:numFmt w:val="lowerLetter"/>
      <w:lvlText w:val="%5."/>
      <w:lvlJc w:val="left"/>
      <w:pPr>
        <w:ind w:left="3946" w:hanging="360"/>
      </w:pPr>
    </w:lvl>
    <w:lvl w:ilvl="5" w:tentative="1">
      <w:start w:val="1"/>
      <w:numFmt w:val="lowerRoman"/>
      <w:lvlText w:val="%6."/>
      <w:lvlJc w:val="right"/>
      <w:pPr>
        <w:ind w:left="4666" w:hanging="180"/>
      </w:pPr>
    </w:lvl>
    <w:lvl w:ilvl="6" w:tentative="1">
      <w:start w:val="1"/>
      <w:numFmt w:val="decimal"/>
      <w:lvlText w:val="%7."/>
      <w:lvlJc w:val="left"/>
      <w:pPr>
        <w:ind w:left="5386" w:hanging="360"/>
      </w:pPr>
    </w:lvl>
    <w:lvl w:ilvl="7" w:tentative="1">
      <w:start w:val="1"/>
      <w:numFmt w:val="lowerLetter"/>
      <w:lvlText w:val="%8."/>
      <w:lvlJc w:val="left"/>
      <w:pPr>
        <w:ind w:left="6106" w:hanging="360"/>
      </w:pPr>
    </w:lvl>
    <w:lvl w:ilvl="8" w:tentative="1">
      <w:start w:val="1"/>
      <w:numFmt w:val="lowerRoman"/>
      <w:lvlText w:val="%9."/>
      <w:lvlJc w:val="right"/>
      <w:pPr>
        <w:ind w:left="6826" w:hanging="180"/>
      </w:pPr>
    </w:lvl>
  </w:abstractNum>
  <w:abstractNum w:abstractNumId="1253900592">
    <w:nsid w:val="4ABD0130"/>
    <w:multiLevelType w:val="multilevel"/>
    <w:tmpl w:val="4ABD0130"/>
    <w:lvl w:ilvl="0" w:tentative="1">
      <w:start w:val="1"/>
      <w:numFmt w:val="decimal"/>
      <w:lvlText w:val="%1"/>
      <w:lvlJc w:val="left"/>
      <w:pPr>
        <w:tabs>
          <w:tab w:val="left" w:pos="432"/>
        </w:tabs>
        <w:ind w:left="432" w:hanging="432"/>
      </w:pPr>
      <w:rPr>
        <w:rFonts w:hint="eastAsia"/>
      </w:rPr>
    </w:lvl>
    <w:lvl w:ilvl="1" w:tentative="1">
      <w:start w:val="9"/>
      <w:numFmt w:val="decimal"/>
      <w:lvlText w:val="%2."/>
      <w:lvlJc w:val="left"/>
      <w:pPr>
        <w:tabs>
          <w:tab w:val="left" w:pos="718"/>
        </w:tabs>
        <w:ind w:left="718" w:hanging="576"/>
      </w:pPr>
      <w:rPr>
        <w:rFonts w:hint="default"/>
        <w:b/>
        <w:i w:val="0"/>
        <w:sz w:val="32"/>
        <w:szCs w:val="21"/>
      </w:rPr>
    </w:lvl>
    <w:lvl w:ilvl="2" w:tentative="1">
      <w:start w:val="1"/>
      <w:numFmt w:val="decimal"/>
      <w:lvlText w:val="%1.%2.%3"/>
      <w:lvlJc w:val="left"/>
      <w:pPr>
        <w:tabs>
          <w:tab w:val="left" w:pos="720"/>
        </w:tabs>
        <w:ind w:left="720" w:hanging="720"/>
      </w:pPr>
      <w:rPr>
        <w:rFonts w:hint="eastAsia"/>
        <w:sz w:val="21"/>
        <w:szCs w:val="21"/>
      </w:rPr>
    </w:lvl>
    <w:lvl w:ilvl="3" w:tentative="1">
      <w:start w:val="1"/>
      <w:numFmt w:val="decimal"/>
      <w:lvlText w:val="%1.%2.%3.%4"/>
      <w:lvlJc w:val="left"/>
      <w:pPr>
        <w:tabs>
          <w:tab w:val="left" w:pos="864"/>
        </w:tabs>
        <w:ind w:left="864" w:hanging="864"/>
      </w:pPr>
      <w:rPr>
        <w:rFonts w:hint="eastAsia"/>
        <w:b/>
        <w:sz w:val="21"/>
        <w:szCs w:val="21"/>
      </w:rPr>
    </w:lvl>
    <w:lvl w:ilvl="4" w:tentative="1">
      <w:start w:val="1"/>
      <w:numFmt w:val="decimal"/>
      <w:lvlText w:val="%1.%2.%3.%4.%5"/>
      <w:lvlJc w:val="left"/>
      <w:pPr>
        <w:tabs>
          <w:tab w:val="left" w:pos="1008"/>
        </w:tabs>
        <w:ind w:left="1008" w:hanging="1008"/>
      </w:pPr>
      <w:rPr>
        <w:rFonts w:hint="eastAsia"/>
      </w:rPr>
    </w:lvl>
    <w:lvl w:ilvl="5" w:tentative="1">
      <w:start w:val="1"/>
      <w:numFmt w:val="decimal"/>
      <w:lvlText w:val="%1.%2.%3.%4.%5.%6"/>
      <w:lvlJc w:val="left"/>
      <w:pPr>
        <w:tabs>
          <w:tab w:val="left" w:pos="1152"/>
        </w:tabs>
        <w:ind w:left="1152" w:hanging="1152"/>
      </w:pPr>
      <w:rPr>
        <w:rFonts w:hint="eastAsia"/>
      </w:rPr>
    </w:lvl>
    <w:lvl w:ilvl="6" w:tentative="1">
      <w:start w:val="1"/>
      <w:numFmt w:val="decimal"/>
      <w:lvlText w:val="%1.%2.%3.%4.%5.%6.%7"/>
      <w:lvlJc w:val="left"/>
      <w:pPr>
        <w:tabs>
          <w:tab w:val="left" w:pos="1296"/>
        </w:tabs>
        <w:ind w:left="1296" w:hanging="1296"/>
      </w:pPr>
      <w:rPr>
        <w:rFonts w:hint="eastAsia"/>
      </w:rPr>
    </w:lvl>
    <w:lvl w:ilvl="7" w:tentative="1">
      <w:start w:val="1"/>
      <w:numFmt w:val="decimal"/>
      <w:lvlText w:val="%1.%2.%3.%4.%5.%6.%7.%8"/>
      <w:lvlJc w:val="left"/>
      <w:pPr>
        <w:tabs>
          <w:tab w:val="left" w:pos="1440"/>
        </w:tabs>
        <w:ind w:left="1440" w:hanging="1440"/>
      </w:pPr>
      <w:rPr>
        <w:rFonts w:hint="eastAsia"/>
      </w:rPr>
    </w:lvl>
    <w:lvl w:ilvl="8" w:tentative="1">
      <w:start w:val="1"/>
      <w:numFmt w:val="decimal"/>
      <w:lvlText w:val="%1.%2.%3.%4.%5.%6.%7.%8.%9"/>
      <w:lvlJc w:val="left"/>
      <w:pPr>
        <w:tabs>
          <w:tab w:val="left" w:pos="1584"/>
        </w:tabs>
        <w:ind w:left="1584" w:hanging="1584"/>
      </w:pPr>
      <w:rPr>
        <w:rFonts w:hint="eastAsia"/>
      </w:rPr>
    </w:lvl>
  </w:abstractNum>
  <w:abstractNum w:abstractNumId="1499149083">
    <w:nsid w:val="595B331B"/>
    <w:multiLevelType w:val="multilevel"/>
    <w:tmpl w:val="595B331B"/>
    <w:lvl w:ilvl="0" w:tentative="1">
      <w:start w:val="1"/>
      <w:numFmt w:val="decimal"/>
      <w:pStyle w:val="2"/>
      <w:lvlText w:val="%1"/>
      <w:lvlJc w:val="left"/>
      <w:pPr>
        <w:ind w:left="432" w:hanging="432"/>
      </w:pPr>
    </w:lvl>
    <w:lvl w:ilvl="1" w:tentative="1">
      <w:start w:val="1"/>
      <w:numFmt w:val="decimal"/>
      <w:pStyle w:val="3"/>
      <w:lvlText w:val="%1.%2"/>
      <w:lvlJc w:val="left"/>
      <w:pPr>
        <w:ind w:left="576" w:hanging="576"/>
      </w:pPr>
    </w:lvl>
    <w:lvl w:ilvl="2" w:tentative="1">
      <w:start w:val="1"/>
      <w:numFmt w:val="decimal"/>
      <w:pStyle w:val="4"/>
      <w:lvlText w:val="%1.%2.%3"/>
      <w:lvlJc w:val="left"/>
      <w:pPr>
        <w:ind w:left="720" w:hanging="720"/>
      </w:pPr>
    </w:lvl>
    <w:lvl w:ilvl="3" w:tentative="1">
      <w:start w:val="1"/>
      <w:numFmt w:val="decimal"/>
      <w:pStyle w:val="5"/>
      <w:lvlText w:val="%1.%2.%3.%4"/>
      <w:lvlJc w:val="left"/>
      <w:pPr>
        <w:ind w:left="864" w:hanging="864"/>
      </w:pPr>
      <w:rPr>
        <w:rFonts w:ascii="Times New Roman" w:hAnsi="Times New Roman" w:cs="Times New Roman"/>
        <w:b w:val="0"/>
        <w:bCs w:val="0"/>
        <w:i w:val="0"/>
        <w:iCs w:val="0"/>
        <w:caps w:val="0"/>
        <w:smallCaps w:val="0"/>
        <w:strike w:val="0"/>
        <w:dstrike w:val="0"/>
        <w:outline w:val="0"/>
        <w:shadow w:val="0"/>
        <w:color w:val="000000"/>
        <w:spacing w:val="0"/>
        <w:kern w:val="0"/>
        <w:position w:val="0"/>
        <w:u w:val="none"/>
      </w:rPr>
    </w:lvl>
    <w:lvl w:ilvl="4" w:tentative="1">
      <w:start w:val="1"/>
      <w:numFmt w:val="decimal"/>
      <w:pStyle w:val="6"/>
      <w:lvlText w:val="%1.%2.%3.%4.%5"/>
      <w:lvlJc w:val="left"/>
      <w:pPr>
        <w:ind w:left="1008" w:hanging="1008"/>
      </w:pPr>
    </w:lvl>
    <w:lvl w:ilvl="5" w:tentative="1">
      <w:start w:val="1"/>
      <w:numFmt w:val="decimal"/>
      <w:pStyle w:val="7"/>
      <w:lvlText w:val="%1.%2.%3.%4.%5.%6"/>
      <w:lvlJc w:val="left"/>
      <w:pPr>
        <w:ind w:left="1152" w:hanging="1152"/>
      </w:pPr>
    </w:lvl>
    <w:lvl w:ilvl="6" w:tentative="1">
      <w:start w:val="1"/>
      <w:numFmt w:val="decimal"/>
      <w:pStyle w:val="8"/>
      <w:lvlText w:val="%1.%2.%3.%4.%5.%6.%7"/>
      <w:lvlJc w:val="left"/>
      <w:pPr>
        <w:ind w:left="1296" w:hanging="1296"/>
      </w:pPr>
    </w:lvl>
    <w:lvl w:ilvl="7" w:tentative="1">
      <w:start w:val="1"/>
      <w:numFmt w:val="decimal"/>
      <w:pStyle w:val="9"/>
      <w:lvlText w:val="%1.%2.%3.%4.%5.%6.%7.%8"/>
      <w:lvlJc w:val="left"/>
      <w:pPr>
        <w:ind w:left="1440" w:hanging="1440"/>
      </w:pPr>
    </w:lvl>
    <w:lvl w:ilvl="8" w:tentative="1">
      <w:start w:val="1"/>
      <w:numFmt w:val="decimal"/>
      <w:pStyle w:val="10"/>
      <w:lvlText w:val="%1.%2.%3.%4.%5.%6.%7.%8.%9"/>
      <w:lvlJc w:val="left"/>
      <w:pPr>
        <w:ind w:left="1584" w:hanging="1584"/>
      </w:pPr>
    </w:lvl>
  </w:abstractNum>
  <w:abstractNum w:abstractNumId="1432772787">
    <w:nsid w:val="556660B3"/>
    <w:multiLevelType w:val="multilevel"/>
    <w:tmpl w:val="556660B3"/>
    <w:lvl w:ilvl="0" w:tentative="1">
      <w:start w:val="1"/>
      <w:numFmt w:val="decimal"/>
      <w:lvlText w:val="%1)"/>
      <w:lvlJc w:val="left"/>
      <w:pPr>
        <w:ind w:left="720" w:hanging="360"/>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46070869">
    <w:nsid w:val="208C6155"/>
    <w:multiLevelType w:val="multilevel"/>
    <w:tmpl w:val="208C6155"/>
    <w:lvl w:ilvl="0" w:tentative="1">
      <w:start w:val="1"/>
      <w:numFmt w:val="decimal"/>
      <w:lvlText w:val="%1)"/>
      <w:lvlJc w:val="left"/>
      <w:pPr>
        <w:ind w:left="1066" w:hanging="360"/>
      </w:pPr>
      <w:rPr>
        <w:rFonts w:hint="default"/>
      </w:rPr>
    </w:lvl>
    <w:lvl w:ilvl="1" w:tentative="1">
      <w:start w:val="1"/>
      <w:numFmt w:val="lowerLetter"/>
      <w:lvlText w:val="%2."/>
      <w:lvlJc w:val="left"/>
      <w:pPr>
        <w:ind w:left="1786" w:hanging="360"/>
      </w:pPr>
    </w:lvl>
    <w:lvl w:ilvl="2" w:tentative="1">
      <w:start w:val="1"/>
      <w:numFmt w:val="lowerRoman"/>
      <w:lvlText w:val="%3."/>
      <w:lvlJc w:val="right"/>
      <w:pPr>
        <w:ind w:left="2506" w:hanging="180"/>
      </w:pPr>
    </w:lvl>
    <w:lvl w:ilvl="3" w:tentative="1">
      <w:start w:val="1"/>
      <w:numFmt w:val="decimal"/>
      <w:lvlText w:val="%4."/>
      <w:lvlJc w:val="left"/>
      <w:pPr>
        <w:ind w:left="3226" w:hanging="360"/>
      </w:pPr>
    </w:lvl>
    <w:lvl w:ilvl="4" w:tentative="1">
      <w:start w:val="1"/>
      <w:numFmt w:val="lowerLetter"/>
      <w:lvlText w:val="%5."/>
      <w:lvlJc w:val="left"/>
      <w:pPr>
        <w:ind w:left="3946" w:hanging="360"/>
      </w:pPr>
    </w:lvl>
    <w:lvl w:ilvl="5" w:tentative="1">
      <w:start w:val="1"/>
      <w:numFmt w:val="lowerRoman"/>
      <w:lvlText w:val="%6."/>
      <w:lvlJc w:val="right"/>
      <w:pPr>
        <w:ind w:left="4666" w:hanging="180"/>
      </w:pPr>
    </w:lvl>
    <w:lvl w:ilvl="6" w:tentative="1">
      <w:start w:val="1"/>
      <w:numFmt w:val="decimal"/>
      <w:lvlText w:val="%7."/>
      <w:lvlJc w:val="left"/>
      <w:pPr>
        <w:ind w:left="5386" w:hanging="360"/>
      </w:pPr>
    </w:lvl>
    <w:lvl w:ilvl="7" w:tentative="1">
      <w:start w:val="1"/>
      <w:numFmt w:val="lowerLetter"/>
      <w:lvlText w:val="%8."/>
      <w:lvlJc w:val="left"/>
      <w:pPr>
        <w:ind w:left="6106" w:hanging="360"/>
      </w:pPr>
    </w:lvl>
    <w:lvl w:ilvl="8" w:tentative="1">
      <w:start w:val="1"/>
      <w:numFmt w:val="lowerRoman"/>
      <w:lvlText w:val="%9."/>
      <w:lvlJc w:val="right"/>
      <w:pPr>
        <w:ind w:left="6826" w:hanging="180"/>
      </w:pPr>
    </w:lvl>
  </w:abstractNum>
  <w:abstractNum w:abstractNumId="1338994845">
    <w:nsid w:val="4FCF709D"/>
    <w:multiLevelType w:val="multilevel"/>
    <w:tmpl w:val="4FCF709D"/>
    <w:lvl w:ilvl="0" w:tentative="1">
      <w:start w:val="6"/>
      <w:numFmt w:val="decimal"/>
      <w:lvlText w:val="%1"/>
      <w:lvlJc w:val="left"/>
      <w:pPr>
        <w:ind w:left="360" w:hanging="360"/>
      </w:pPr>
      <w:rPr>
        <w:rFonts w:hint="default"/>
      </w:rPr>
    </w:lvl>
    <w:lvl w:ilvl="1" w:tentative="1">
      <w:start w:val="1"/>
      <w:numFmt w:val="decimal"/>
      <w:lvlText w:val="%1.%2"/>
      <w:lvlJc w:val="left"/>
      <w:pPr>
        <w:ind w:left="360" w:hanging="360"/>
      </w:pPr>
      <w:rPr>
        <w:rFonts w:hint="default"/>
      </w:rPr>
    </w:lvl>
    <w:lvl w:ilvl="2" w:tentative="1">
      <w:start w:val="1"/>
      <w:numFmt w:val="decimal"/>
      <w:lvlText w:val="%1.%2.%3"/>
      <w:lvlJc w:val="left"/>
      <w:pPr>
        <w:ind w:left="720" w:hanging="720"/>
      </w:pPr>
      <w:rPr>
        <w:rFonts w:hint="default"/>
      </w:rPr>
    </w:lvl>
    <w:lvl w:ilvl="3" w:tentative="1">
      <w:start w:val="1"/>
      <w:numFmt w:val="decimal"/>
      <w:lvlText w:val="%1.%2.%3.%4"/>
      <w:lvlJc w:val="left"/>
      <w:pPr>
        <w:ind w:left="1800" w:hanging="720"/>
      </w:pPr>
      <w:rPr>
        <w:rFonts w:hint="default"/>
      </w:rPr>
    </w:lvl>
    <w:lvl w:ilvl="4" w:tentative="1">
      <w:start w:val="1"/>
      <w:numFmt w:val="decimal"/>
      <w:lvlText w:val="%1.%2.%3.%4.%5"/>
      <w:lvlJc w:val="left"/>
      <w:pPr>
        <w:ind w:left="2520" w:hanging="1080"/>
      </w:pPr>
      <w:rPr>
        <w:rFonts w:hint="default"/>
      </w:rPr>
    </w:lvl>
    <w:lvl w:ilvl="5" w:tentative="1">
      <w:start w:val="1"/>
      <w:numFmt w:val="decimal"/>
      <w:lvlText w:val="%1.%2.%3.%4.%5.%6"/>
      <w:lvlJc w:val="left"/>
      <w:pPr>
        <w:ind w:left="2880" w:hanging="1080"/>
      </w:pPr>
      <w:rPr>
        <w:rFonts w:hint="default"/>
      </w:rPr>
    </w:lvl>
    <w:lvl w:ilvl="6" w:tentative="1">
      <w:start w:val="1"/>
      <w:numFmt w:val="decimal"/>
      <w:lvlText w:val="%1.%2.%3.%4.%5.%6.%7"/>
      <w:lvlJc w:val="left"/>
      <w:pPr>
        <w:ind w:left="3600" w:hanging="1440"/>
      </w:pPr>
      <w:rPr>
        <w:rFonts w:hint="default"/>
      </w:rPr>
    </w:lvl>
    <w:lvl w:ilvl="7" w:tentative="1">
      <w:start w:val="1"/>
      <w:numFmt w:val="decimal"/>
      <w:lvlText w:val="%1.%2.%3.%4.%5.%6.%7.%8"/>
      <w:lvlJc w:val="left"/>
      <w:pPr>
        <w:ind w:left="3960" w:hanging="1440"/>
      </w:pPr>
      <w:rPr>
        <w:rFonts w:hint="default"/>
      </w:rPr>
    </w:lvl>
    <w:lvl w:ilvl="8" w:tentative="1">
      <w:start w:val="1"/>
      <w:numFmt w:val="decimal"/>
      <w:lvlText w:val="%1.%2.%3.%4.%5.%6.%7.%8.%9"/>
      <w:lvlJc w:val="left"/>
      <w:pPr>
        <w:ind w:left="4320" w:hanging="1440"/>
      </w:pPr>
      <w:rPr>
        <w:rFonts w:hint="default"/>
      </w:rPr>
    </w:lvl>
  </w:abstractNum>
  <w:abstractNum w:abstractNumId="962273449">
    <w:nsid w:val="395B20A9"/>
    <w:multiLevelType w:val="multilevel"/>
    <w:tmpl w:val="395B20A9"/>
    <w:lvl w:ilvl="0" w:tentative="1">
      <w:start w:val="2"/>
      <w:numFmt w:val="decimal"/>
      <w:lvlText w:val="%1"/>
      <w:lvlJc w:val="left"/>
      <w:pPr>
        <w:ind w:left="435" w:hanging="435"/>
      </w:pPr>
      <w:rPr>
        <w:rFonts w:hint="default"/>
      </w:rPr>
    </w:lvl>
    <w:lvl w:ilvl="1" w:tentative="1">
      <w:start w:val="2"/>
      <w:numFmt w:val="decimal"/>
      <w:lvlText w:val="%1.%2"/>
      <w:lvlJc w:val="left"/>
      <w:pPr>
        <w:ind w:left="720" w:hanging="720"/>
      </w:pPr>
      <w:rPr>
        <w:rFonts w:hint="default"/>
      </w:rPr>
    </w:lvl>
    <w:lvl w:ilvl="2" w:tentative="1">
      <w:start w:val="1"/>
      <w:numFmt w:val="decimal"/>
      <w:lvlText w:val="%1.%2.%3"/>
      <w:lvlJc w:val="left"/>
      <w:pPr>
        <w:ind w:left="1080" w:hanging="1080"/>
      </w:pPr>
      <w:rPr>
        <w:rFonts w:hint="default"/>
      </w:rPr>
    </w:lvl>
    <w:lvl w:ilvl="3" w:tentative="1">
      <w:start w:val="1"/>
      <w:numFmt w:val="decimal"/>
      <w:lvlText w:val="%1.%2.%3.%4"/>
      <w:lvlJc w:val="left"/>
      <w:pPr>
        <w:ind w:left="1080" w:hanging="1080"/>
      </w:pPr>
      <w:rPr>
        <w:rFonts w:hint="default"/>
      </w:rPr>
    </w:lvl>
    <w:lvl w:ilvl="4" w:tentative="1">
      <w:start w:val="1"/>
      <w:numFmt w:val="decimal"/>
      <w:lvlText w:val="%1.%2.%3.%4.%5"/>
      <w:lvlJc w:val="left"/>
      <w:pPr>
        <w:ind w:left="1440" w:hanging="1440"/>
      </w:pPr>
      <w:rPr>
        <w:rFonts w:hint="default"/>
      </w:rPr>
    </w:lvl>
    <w:lvl w:ilvl="5" w:tentative="1">
      <w:start w:val="1"/>
      <w:numFmt w:val="decimal"/>
      <w:lvlText w:val="%1.%2.%3.%4.%5.%6"/>
      <w:lvlJc w:val="left"/>
      <w:pPr>
        <w:ind w:left="1800" w:hanging="1800"/>
      </w:pPr>
      <w:rPr>
        <w:rFonts w:hint="default"/>
      </w:rPr>
    </w:lvl>
    <w:lvl w:ilvl="6" w:tentative="1">
      <w:start w:val="1"/>
      <w:numFmt w:val="decimal"/>
      <w:lvlText w:val="%1.%2.%3.%4.%5.%6.%7"/>
      <w:lvlJc w:val="left"/>
      <w:pPr>
        <w:ind w:left="2160" w:hanging="2160"/>
      </w:pPr>
      <w:rPr>
        <w:rFonts w:hint="default"/>
      </w:rPr>
    </w:lvl>
    <w:lvl w:ilvl="7" w:tentative="1">
      <w:start w:val="1"/>
      <w:numFmt w:val="decimal"/>
      <w:lvlText w:val="%1.%2.%3.%4.%5.%6.%7.%8"/>
      <w:lvlJc w:val="left"/>
      <w:pPr>
        <w:ind w:left="2160" w:hanging="2160"/>
      </w:pPr>
      <w:rPr>
        <w:rFonts w:hint="default"/>
      </w:rPr>
    </w:lvl>
    <w:lvl w:ilvl="8" w:tentative="1">
      <w:start w:val="1"/>
      <w:numFmt w:val="decimal"/>
      <w:lvlText w:val="%1.%2.%3.%4.%5.%6.%7.%8.%9"/>
      <w:lvlJc w:val="left"/>
      <w:pPr>
        <w:ind w:left="2520" w:hanging="2520"/>
      </w:pPr>
      <w:rPr>
        <w:rFonts w:hint="default"/>
      </w:rPr>
    </w:lvl>
  </w:abstractNum>
  <w:abstractNum w:abstractNumId="1436709121">
    <w:nsid w:val="55A27101"/>
    <w:multiLevelType w:val="multilevel"/>
    <w:tmpl w:val="55A27101"/>
    <w:lvl w:ilvl="0" w:tentative="1">
      <w:start w:val="1"/>
      <w:numFmt w:val="decimal"/>
      <w:lvlText w:val="%1)"/>
      <w:lvlJc w:val="left"/>
      <w:pPr>
        <w:ind w:left="720" w:hanging="360"/>
      </w:pPr>
      <w:rPr>
        <w:rFonts w:hint="default"/>
        <w:b/>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29485631">
    <w:nsid w:val="5B2A193F"/>
    <w:multiLevelType w:val="multilevel"/>
    <w:tmpl w:val="5B2A193F"/>
    <w:lvl w:ilvl="0" w:tentative="1">
      <w:start w:val="1"/>
      <w:numFmt w:val="decimal"/>
      <w:lvlText w:val="%1)"/>
      <w:lvlJc w:val="left"/>
      <w:pPr>
        <w:ind w:left="1066" w:hanging="360"/>
      </w:pPr>
      <w:rPr>
        <w:rFonts w:hint="default"/>
      </w:rPr>
    </w:lvl>
    <w:lvl w:ilvl="1" w:tentative="1">
      <w:start w:val="1"/>
      <w:numFmt w:val="lowerLetter"/>
      <w:lvlText w:val="%2."/>
      <w:lvlJc w:val="left"/>
      <w:pPr>
        <w:ind w:left="1786" w:hanging="360"/>
      </w:pPr>
    </w:lvl>
    <w:lvl w:ilvl="2" w:tentative="1">
      <w:start w:val="1"/>
      <w:numFmt w:val="lowerRoman"/>
      <w:lvlText w:val="%3."/>
      <w:lvlJc w:val="right"/>
      <w:pPr>
        <w:ind w:left="2506" w:hanging="180"/>
      </w:pPr>
    </w:lvl>
    <w:lvl w:ilvl="3" w:tentative="1">
      <w:start w:val="1"/>
      <w:numFmt w:val="decimal"/>
      <w:lvlText w:val="%4."/>
      <w:lvlJc w:val="left"/>
      <w:pPr>
        <w:ind w:left="3226" w:hanging="360"/>
      </w:pPr>
    </w:lvl>
    <w:lvl w:ilvl="4" w:tentative="1">
      <w:start w:val="1"/>
      <w:numFmt w:val="lowerLetter"/>
      <w:lvlText w:val="%5."/>
      <w:lvlJc w:val="left"/>
      <w:pPr>
        <w:ind w:left="3946" w:hanging="360"/>
      </w:pPr>
    </w:lvl>
    <w:lvl w:ilvl="5" w:tentative="1">
      <w:start w:val="1"/>
      <w:numFmt w:val="lowerRoman"/>
      <w:lvlText w:val="%6."/>
      <w:lvlJc w:val="right"/>
      <w:pPr>
        <w:ind w:left="4666" w:hanging="180"/>
      </w:pPr>
    </w:lvl>
    <w:lvl w:ilvl="6" w:tentative="1">
      <w:start w:val="1"/>
      <w:numFmt w:val="decimal"/>
      <w:lvlText w:val="%7."/>
      <w:lvlJc w:val="left"/>
      <w:pPr>
        <w:ind w:left="5386" w:hanging="360"/>
      </w:pPr>
    </w:lvl>
    <w:lvl w:ilvl="7" w:tentative="1">
      <w:start w:val="1"/>
      <w:numFmt w:val="lowerLetter"/>
      <w:lvlText w:val="%8."/>
      <w:lvlJc w:val="left"/>
      <w:pPr>
        <w:ind w:left="6106" w:hanging="360"/>
      </w:pPr>
    </w:lvl>
    <w:lvl w:ilvl="8" w:tentative="1">
      <w:start w:val="1"/>
      <w:numFmt w:val="lowerRoman"/>
      <w:lvlText w:val="%9."/>
      <w:lvlJc w:val="right"/>
      <w:pPr>
        <w:ind w:left="6826" w:hanging="180"/>
      </w:pPr>
    </w:lvl>
  </w:abstractNum>
  <w:abstractNum w:abstractNumId="1825126593">
    <w:nsid w:val="6CC938C1"/>
    <w:multiLevelType w:val="multilevel"/>
    <w:tmpl w:val="6CC938C1"/>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53072695">
    <w:nsid w:val="7A5F6737"/>
    <w:multiLevelType w:val="multilevel"/>
    <w:tmpl w:val="7A5F6737"/>
    <w:lvl w:ilvl="0" w:tentative="1">
      <w:start w:val="1"/>
      <w:numFmt w:val="decimal"/>
      <w:lvlText w:val="%1)"/>
      <w:lvlJc w:val="left"/>
      <w:pPr>
        <w:ind w:left="1066" w:hanging="360"/>
      </w:pPr>
      <w:rPr>
        <w:rFonts w:hint="default"/>
      </w:rPr>
    </w:lvl>
    <w:lvl w:ilvl="1" w:tentative="1">
      <w:start w:val="1"/>
      <w:numFmt w:val="lowerLetter"/>
      <w:lvlText w:val="%2."/>
      <w:lvlJc w:val="left"/>
      <w:pPr>
        <w:ind w:left="1786" w:hanging="360"/>
      </w:pPr>
    </w:lvl>
    <w:lvl w:ilvl="2" w:tentative="1">
      <w:start w:val="1"/>
      <w:numFmt w:val="lowerRoman"/>
      <w:lvlText w:val="%3."/>
      <w:lvlJc w:val="right"/>
      <w:pPr>
        <w:ind w:left="2506" w:hanging="180"/>
      </w:pPr>
    </w:lvl>
    <w:lvl w:ilvl="3" w:tentative="1">
      <w:start w:val="1"/>
      <w:numFmt w:val="decimal"/>
      <w:lvlText w:val="%4."/>
      <w:lvlJc w:val="left"/>
      <w:pPr>
        <w:ind w:left="3226" w:hanging="360"/>
      </w:pPr>
    </w:lvl>
    <w:lvl w:ilvl="4" w:tentative="1">
      <w:start w:val="1"/>
      <w:numFmt w:val="lowerLetter"/>
      <w:lvlText w:val="%5."/>
      <w:lvlJc w:val="left"/>
      <w:pPr>
        <w:ind w:left="3946" w:hanging="360"/>
      </w:pPr>
    </w:lvl>
    <w:lvl w:ilvl="5" w:tentative="1">
      <w:start w:val="1"/>
      <w:numFmt w:val="lowerRoman"/>
      <w:lvlText w:val="%6."/>
      <w:lvlJc w:val="right"/>
      <w:pPr>
        <w:ind w:left="4666" w:hanging="180"/>
      </w:pPr>
    </w:lvl>
    <w:lvl w:ilvl="6" w:tentative="1">
      <w:start w:val="1"/>
      <w:numFmt w:val="decimal"/>
      <w:lvlText w:val="%7."/>
      <w:lvlJc w:val="left"/>
      <w:pPr>
        <w:ind w:left="5386" w:hanging="360"/>
      </w:pPr>
    </w:lvl>
    <w:lvl w:ilvl="7" w:tentative="1">
      <w:start w:val="1"/>
      <w:numFmt w:val="lowerLetter"/>
      <w:lvlText w:val="%8."/>
      <w:lvlJc w:val="left"/>
      <w:pPr>
        <w:ind w:left="6106" w:hanging="360"/>
      </w:pPr>
    </w:lvl>
    <w:lvl w:ilvl="8" w:tentative="1">
      <w:start w:val="1"/>
      <w:numFmt w:val="lowerRoman"/>
      <w:lvlText w:val="%9."/>
      <w:lvlJc w:val="right"/>
      <w:pPr>
        <w:ind w:left="6826" w:hanging="180"/>
      </w:pPr>
    </w:lvl>
  </w:abstractNum>
  <w:abstractNum w:abstractNumId="285359363">
    <w:nsid w:val="11023D03"/>
    <w:multiLevelType w:val="multilevel"/>
    <w:tmpl w:val="11023D03"/>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num w:numId="1">
    <w:abstractNumId w:val="1499149083"/>
  </w:num>
  <w:num w:numId="2">
    <w:abstractNumId w:val="1825126593"/>
  </w:num>
  <w:num w:numId="3">
    <w:abstractNumId w:val="1012612869"/>
  </w:num>
  <w:num w:numId="4">
    <w:abstractNumId w:val="1541547142"/>
  </w:num>
  <w:num w:numId="5">
    <w:abstractNumId w:val="2109614076"/>
  </w:num>
  <w:num w:numId="6">
    <w:abstractNumId w:val="895631690"/>
  </w:num>
  <w:num w:numId="7">
    <w:abstractNumId w:val="1253900592"/>
  </w:num>
  <w:num w:numId="8">
    <w:abstractNumId w:val="285359363"/>
  </w:num>
  <w:num w:numId="9">
    <w:abstractNumId w:val="1338994845"/>
  </w:num>
  <w:num w:numId="10">
    <w:abstractNumId w:val="1172258022"/>
  </w:num>
  <w:num w:numId="11">
    <w:abstractNumId w:val="2194992196"/>
  </w:num>
  <w:num w:numId="12">
    <w:abstractNumId w:val="962273449"/>
  </w:num>
  <w:num w:numId="13">
    <w:abstractNumId w:val="1765418857"/>
  </w:num>
  <w:num w:numId="14">
    <w:abstractNumId w:val="1436709121"/>
  </w:num>
  <w:num w:numId="15">
    <w:abstractNumId w:val="2053072695"/>
  </w:num>
  <w:num w:numId="16">
    <w:abstractNumId w:val="1529485631"/>
  </w:num>
  <w:num w:numId="17">
    <w:abstractNumId w:val="329799281"/>
  </w:num>
  <w:num w:numId="18">
    <w:abstractNumId w:val="546070869"/>
  </w:num>
  <w:num w:numId="19">
    <w:abstractNumId w:val="1532063775"/>
  </w:num>
  <w:num w:numId="20">
    <w:abstractNumId w:val="1582178844"/>
  </w:num>
  <w:num w:numId="21">
    <w:abstractNumId w:val="1432772787"/>
  </w:num>
  <w:num w:numId="22">
    <w:abstractNumId w:val="4011472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trackRevisions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useNormalStyleForList/>
    <w:allowSpaceOfSameStyleInTable/>
    <w:doNotSuppressIndentation/>
    <w:doNotAutofitConstrainedTables/>
    <w:autofitToFirstFixedWidthCell/>
    <w:displayHangulFixedWidth/>
    <w:doNotVertAlignCellWithSp/>
    <w:doNotBreakConstrainedForcedTable/>
    <w:doNotVertAlignInTxbx/>
    <w:useAnsiKerningPairs/>
    <w:cachedColBalance/>
  </w:compat>
  <w:rsids>
    <w:rsidRoot w:val="00456E57"/>
    <w:rsid w:val="000002C9"/>
    <w:rsid w:val="000007F6"/>
    <w:rsid w:val="000011E5"/>
    <w:rsid w:val="0000194B"/>
    <w:rsid w:val="00003053"/>
    <w:rsid w:val="000031E6"/>
    <w:rsid w:val="0000344C"/>
    <w:rsid w:val="00005A11"/>
    <w:rsid w:val="000060BF"/>
    <w:rsid w:val="0000613D"/>
    <w:rsid w:val="00007004"/>
    <w:rsid w:val="00007691"/>
    <w:rsid w:val="00007988"/>
    <w:rsid w:val="00010DD3"/>
    <w:rsid w:val="0001102B"/>
    <w:rsid w:val="000135DA"/>
    <w:rsid w:val="00013842"/>
    <w:rsid w:val="00014001"/>
    <w:rsid w:val="00014035"/>
    <w:rsid w:val="000140B7"/>
    <w:rsid w:val="00015877"/>
    <w:rsid w:val="00016014"/>
    <w:rsid w:val="000168F9"/>
    <w:rsid w:val="00016E81"/>
    <w:rsid w:val="0001726F"/>
    <w:rsid w:val="0001796D"/>
    <w:rsid w:val="00017C2D"/>
    <w:rsid w:val="00017FE6"/>
    <w:rsid w:val="0002018B"/>
    <w:rsid w:val="000204E0"/>
    <w:rsid w:val="00020C26"/>
    <w:rsid w:val="00020E44"/>
    <w:rsid w:val="00021B03"/>
    <w:rsid w:val="000228AD"/>
    <w:rsid w:val="000233DC"/>
    <w:rsid w:val="000235DA"/>
    <w:rsid w:val="0002533A"/>
    <w:rsid w:val="00026C10"/>
    <w:rsid w:val="00026D70"/>
    <w:rsid w:val="0002730C"/>
    <w:rsid w:val="00027971"/>
    <w:rsid w:val="00030BE4"/>
    <w:rsid w:val="00032E1D"/>
    <w:rsid w:val="00033A3F"/>
    <w:rsid w:val="00033E4B"/>
    <w:rsid w:val="00034803"/>
    <w:rsid w:val="0003487D"/>
    <w:rsid w:val="0003498C"/>
    <w:rsid w:val="00034AD2"/>
    <w:rsid w:val="00034D44"/>
    <w:rsid w:val="00034DDA"/>
    <w:rsid w:val="00035065"/>
    <w:rsid w:val="00036375"/>
    <w:rsid w:val="00036411"/>
    <w:rsid w:val="0003670A"/>
    <w:rsid w:val="00036FD2"/>
    <w:rsid w:val="000377A6"/>
    <w:rsid w:val="00037C42"/>
    <w:rsid w:val="00040375"/>
    <w:rsid w:val="00040E38"/>
    <w:rsid w:val="00040FF3"/>
    <w:rsid w:val="00041035"/>
    <w:rsid w:val="0004128D"/>
    <w:rsid w:val="00041F70"/>
    <w:rsid w:val="00043026"/>
    <w:rsid w:val="000439C5"/>
    <w:rsid w:val="00044119"/>
    <w:rsid w:val="00044C45"/>
    <w:rsid w:val="00045422"/>
    <w:rsid w:val="00045559"/>
    <w:rsid w:val="00046066"/>
    <w:rsid w:val="00047531"/>
    <w:rsid w:val="000475D5"/>
    <w:rsid w:val="0005061F"/>
    <w:rsid w:val="00050F05"/>
    <w:rsid w:val="0005152B"/>
    <w:rsid w:val="00053705"/>
    <w:rsid w:val="000546D0"/>
    <w:rsid w:val="000549A2"/>
    <w:rsid w:val="00054C0C"/>
    <w:rsid w:val="0005614B"/>
    <w:rsid w:val="0005629B"/>
    <w:rsid w:val="00057611"/>
    <w:rsid w:val="00057DFF"/>
    <w:rsid w:val="00057E61"/>
    <w:rsid w:val="00060B60"/>
    <w:rsid w:val="00060DDD"/>
    <w:rsid w:val="00061D8C"/>
    <w:rsid w:val="00061E59"/>
    <w:rsid w:val="00062168"/>
    <w:rsid w:val="00063403"/>
    <w:rsid w:val="0006345E"/>
    <w:rsid w:val="00064011"/>
    <w:rsid w:val="0006448B"/>
    <w:rsid w:val="0006594C"/>
    <w:rsid w:val="00066264"/>
    <w:rsid w:val="00066681"/>
    <w:rsid w:val="00066AFB"/>
    <w:rsid w:val="00066B10"/>
    <w:rsid w:val="00067047"/>
    <w:rsid w:val="00067A99"/>
    <w:rsid w:val="00070113"/>
    <w:rsid w:val="0007027A"/>
    <w:rsid w:val="00071505"/>
    <w:rsid w:val="0007186C"/>
    <w:rsid w:val="000773A4"/>
    <w:rsid w:val="00080D79"/>
    <w:rsid w:val="000812DC"/>
    <w:rsid w:val="00081491"/>
    <w:rsid w:val="00081FB6"/>
    <w:rsid w:val="00083B30"/>
    <w:rsid w:val="0008615A"/>
    <w:rsid w:val="000866F8"/>
    <w:rsid w:val="000868A5"/>
    <w:rsid w:val="000868D1"/>
    <w:rsid w:val="00086A48"/>
    <w:rsid w:val="00087F1B"/>
    <w:rsid w:val="0009024B"/>
    <w:rsid w:val="0009038D"/>
    <w:rsid w:val="0009062C"/>
    <w:rsid w:val="0009333B"/>
    <w:rsid w:val="00093948"/>
    <w:rsid w:val="000941E1"/>
    <w:rsid w:val="00094A62"/>
    <w:rsid w:val="00095532"/>
    <w:rsid w:val="00095860"/>
    <w:rsid w:val="00095C96"/>
    <w:rsid w:val="00096F9B"/>
    <w:rsid w:val="000974A5"/>
    <w:rsid w:val="000A0D59"/>
    <w:rsid w:val="000A0E79"/>
    <w:rsid w:val="000A1F4F"/>
    <w:rsid w:val="000A2912"/>
    <w:rsid w:val="000A36BD"/>
    <w:rsid w:val="000A3991"/>
    <w:rsid w:val="000A4033"/>
    <w:rsid w:val="000A457A"/>
    <w:rsid w:val="000A623C"/>
    <w:rsid w:val="000A66C7"/>
    <w:rsid w:val="000B063F"/>
    <w:rsid w:val="000B06A8"/>
    <w:rsid w:val="000B0ACE"/>
    <w:rsid w:val="000B0C83"/>
    <w:rsid w:val="000B2076"/>
    <w:rsid w:val="000B2C2F"/>
    <w:rsid w:val="000B3B8E"/>
    <w:rsid w:val="000B4141"/>
    <w:rsid w:val="000B4AFE"/>
    <w:rsid w:val="000B5F1E"/>
    <w:rsid w:val="000B649D"/>
    <w:rsid w:val="000B7954"/>
    <w:rsid w:val="000C0B1A"/>
    <w:rsid w:val="000C0CAC"/>
    <w:rsid w:val="000C0EB6"/>
    <w:rsid w:val="000C216D"/>
    <w:rsid w:val="000C465E"/>
    <w:rsid w:val="000C4BC7"/>
    <w:rsid w:val="000C4BD9"/>
    <w:rsid w:val="000D0B1D"/>
    <w:rsid w:val="000D136A"/>
    <w:rsid w:val="000D2B97"/>
    <w:rsid w:val="000D2FD4"/>
    <w:rsid w:val="000D39D3"/>
    <w:rsid w:val="000D3CB8"/>
    <w:rsid w:val="000D4FF3"/>
    <w:rsid w:val="000D50D0"/>
    <w:rsid w:val="000D72F8"/>
    <w:rsid w:val="000D787D"/>
    <w:rsid w:val="000E1AA7"/>
    <w:rsid w:val="000E1C1E"/>
    <w:rsid w:val="000E2287"/>
    <w:rsid w:val="000E232D"/>
    <w:rsid w:val="000E31FE"/>
    <w:rsid w:val="000E34CC"/>
    <w:rsid w:val="000E36EF"/>
    <w:rsid w:val="000E62CE"/>
    <w:rsid w:val="000E6F81"/>
    <w:rsid w:val="000F0F1A"/>
    <w:rsid w:val="000F1D2F"/>
    <w:rsid w:val="000F2CD8"/>
    <w:rsid w:val="000F3CAE"/>
    <w:rsid w:val="000F3EA7"/>
    <w:rsid w:val="000F4012"/>
    <w:rsid w:val="000F40C6"/>
    <w:rsid w:val="000F4687"/>
    <w:rsid w:val="000F4BF5"/>
    <w:rsid w:val="000F530B"/>
    <w:rsid w:val="000F6182"/>
    <w:rsid w:val="000F679C"/>
    <w:rsid w:val="000F6B80"/>
    <w:rsid w:val="000F716F"/>
    <w:rsid w:val="000F75E6"/>
    <w:rsid w:val="000F7F95"/>
    <w:rsid w:val="00101858"/>
    <w:rsid w:val="00101B13"/>
    <w:rsid w:val="0010249E"/>
    <w:rsid w:val="0010309C"/>
    <w:rsid w:val="001033CD"/>
    <w:rsid w:val="00103BDC"/>
    <w:rsid w:val="001048E8"/>
    <w:rsid w:val="00104C5F"/>
    <w:rsid w:val="0010566F"/>
    <w:rsid w:val="001057D1"/>
    <w:rsid w:val="0010598B"/>
    <w:rsid w:val="0010685E"/>
    <w:rsid w:val="001124E3"/>
    <w:rsid w:val="001124EB"/>
    <w:rsid w:val="00112715"/>
    <w:rsid w:val="001128C5"/>
    <w:rsid w:val="00114769"/>
    <w:rsid w:val="0011553E"/>
    <w:rsid w:val="0011603D"/>
    <w:rsid w:val="00121133"/>
    <w:rsid w:val="001225AC"/>
    <w:rsid w:val="001225CC"/>
    <w:rsid w:val="0012276A"/>
    <w:rsid w:val="0012338A"/>
    <w:rsid w:val="00123F3A"/>
    <w:rsid w:val="00124186"/>
    <w:rsid w:val="001245B1"/>
    <w:rsid w:val="00125408"/>
    <w:rsid w:val="001256E5"/>
    <w:rsid w:val="00125B80"/>
    <w:rsid w:val="0012608A"/>
    <w:rsid w:val="001300A5"/>
    <w:rsid w:val="001307C9"/>
    <w:rsid w:val="0013171A"/>
    <w:rsid w:val="00133526"/>
    <w:rsid w:val="00133595"/>
    <w:rsid w:val="00133C2E"/>
    <w:rsid w:val="00134549"/>
    <w:rsid w:val="00134B92"/>
    <w:rsid w:val="001354F5"/>
    <w:rsid w:val="001368CB"/>
    <w:rsid w:val="00137661"/>
    <w:rsid w:val="00141F0B"/>
    <w:rsid w:val="00143699"/>
    <w:rsid w:val="001445C7"/>
    <w:rsid w:val="0014488A"/>
    <w:rsid w:val="00145FA6"/>
    <w:rsid w:val="00146D62"/>
    <w:rsid w:val="00146F94"/>
    <w:rsid w:val="001479D6"/>
    <w:rsid w:val="00147D26"/>
    <w:rsid w:val="00150C88"/>
    <w:rsid w:val="00150CA7"/>
    <w:rsid w:val="00150E6D"/>
    <w:rsid w:val="00151829"/>
    <w:rsid w:val="00151A5A"/>
    <w:rsid w:val="001528BD"/>
    <w:rsid w:val="00155D94"/>
    <w:rsid w:val="00156205"/>
    <w:rsid w:val="001565BD"/>
    <w:rsid w:val="00160098"/>
    <w:rsid w:val="00161C6F"/>
    <w:rsid w:val="0016265F"/>
    <w:rsid w:val="001635AF"/>
    <w:rsid w:val="00164360"/>
    <w:rsid w:val="001650CD"/>
    <w:rsid w:val="0016511B"/>
    <w:rsid w:val="0016547C"/>
    <w:rsid w:val="00165775"/>
    <w:rsid w:val="00165D4F"/>
    <w:rsid w:val="00167268"/>
    <w:rsid w:val="00170C66"/>
    <w:rsid w:val="00171CC1"/>
    <w:rsid w:val="00172372"/>
    <w:rsid w:val="00172443"/>
    <w:rsid w:val="00172FA3"/>
    <w:rsid w:val="001730C4"/>
    <w:rsid w:val="00173195"/>
    <w:rsid w:val="001742E2"/>
    <w:rsid w:val="00174676"/>
    <w:rsid w:val="00174B8F"/>
    <w:rsid w:val="00175140"/>
    <w:rsid w:val="00177194"/>
    <w:rsid w:val="00177BF2"/>
    <w:rsid w:val="00180312"/>
    <w:rsid w:val="00180512"/>
    <w:rsid w:val="00180C86"/>
    <w:rsid w:val="001821B0"/>
    <w:rsid w:val="00182D03"/>
    <w:rsid w:val="00182D49"/>
    <w:rsid w:val="00183085"/>
    <w:rsid w:val="00183305"/>
    <w:rsid w:val="00183983"/>
    <w:rsid w:val="001839EA"/>
    <w:rsid w:val="00184979"/>
    <w:rsid w:val="001849B0"/>
    <w:rsid w:val="00184F57"/>
    <w:rsid w:val="00185A1A"/>
    <w:rsid w:val="00186082"/>
    <w:rsid w:val="001867AE"/>
    <w:rsid w:val="001870B0"/>
    <w:rsid w:val="001904A5"/>
    <w:rsid w:val="001916BB"/>
    <w:rsid w:val="00191884"/>
    <w:rsid w:val="001928B9"/>
    <w:rsid w:val="0019327D"/>
    <w:rsid w:val="0019580D"/>
    <w:rsid w:val="0019637A"/>
    <w:rsid w:val="001976FC"/>
    <w:rsid w:val="001979A4"/>
    <w:rsid w:val="00197DE6"/>
    <w:rsid w:val="001A0760"/>
    <w:rsid w:val="001A0924"/>
    <w:rsid w:val="001A12C8"/>
    <w:rsid w:val="001A22AA"/>
    <w:rsid w:val="001A3D70"/>
    <w:rsid w:val="001A4336"/>
    <w:rsid w:val="001A459C"/>
    <w:rsid w:val="001A684F"/>
    <w:rsid w:val="001A6F80"/>
    <w:rsid w:val="001A6F8F"/>
    <w:rsid w:val="001A70C8"/>
    <w:rsid w:val="001A72D8"/>
    <w:rsid w:val="001B04E5"/>
    <w:rsid w:val="001B07FD"/>
    <w:rsid w:val="001B0D25"/>
    <w:rsid w:val="001B10DE"/>
    <w:rsid w:val="001B1A32"/>
    <w:rsid w:val="001B1F55"/>
    <w:rsid w:val="001B2985"/>
    <w:rsid w:val="001B2CD2"/>
    <w:rsid w:val="001B31E0"/>
    <w:rsid w:val="001B7C96"/>
    <w:rsid w:val="001C02D4"/>
    <w:rsid w:val="001C0363"/>
    <w:rsid w:val="001C1FD2"/>
    <w:rsid w:val="001C244E"/>
    <w:rsid w:val="001C3443"/>
    <w:rsid w:val="001C3BE5"/>
    <w:rsid w:val="001C3CD0"/>
    <w:rsid w:val="001C3ECE"/>
    <w:rsid w:val="001C4251"/>
    <w:rsid w:val="001C434A"/>
    <w:rsid w:val="001C5769"/>
    <w:rsid w:val="001C6E7F"/>
    <w:rsid w:val="001D0230"/>
    <w:rsid w:val="001D0AE9"/>
    <w:rsid w:val="001D0BFE"/>
    <w:rsid w:val="001D1CFC"/>
    <w:rsid w:val="001D2651"/>
    <w:rsid w:val="001D272D"/>
    <w:rsid w:val="001D4012"/>
    <w:rsid w:val="001D41DC"/>
    <w:rsid w:val="001D452A"/>
    <w:rsid w:val="001D5B5A"/>
    <w:rsid w:val="001D5BE5"/>
    <w:rsid w:val="001D72A8"/>
    <w:rsid w:val="001D756F"/>
    <w:rsid w:val="001E08BF"/>
    <w:rsid w:val="001E1885"/>
    <w:rsid w:val="001E18E1"/>
    <w:rsid w:val="001E2964"/>
    <w:rsid w:val="001E2C3E"/>
    <w:rsid w:val="001E2D48"/>
    <w:rsid w:val="001E315F"/>
    <w:rsid w:val="001E3E7E"/>
    <w:rsid w:val="001E400E"/>
    <w:rsid w:val="001E46B6"/>
    <w:rsid w:val="001E4B82"/>
    <w:rsid w:val="001E4D75"/>
    <w:rsid w:val="001E5A77"/>
    <w:rsid w:val="001E5AB4"/>
    <w:rsid w:val="001E642D"/>
    <w:rsid w:val="001E7601"/>
    <w:rsid w:val="001F1758"/>
    <w:rsid w:val="001F29AD"/>
    <w:rsid w:val="001F29D1"/>
    <w:rsid w:val="001F2AD4"/>
    <w:rsid w:val="001F2C7A"/>
    <w:rsid w:val="001F2F1B"/>
    <w:rsid w:val="001F3017"/>
    <w:rsid w:val="001F30C5"/>
    <w:rsid w:val="001F3FC8"/>
    <w:rsid w:val="001F4CEF"/>
    <w:rsid w:val="001F4ECF"/>
    <w:rsid w:val="001F533C"/>
    <w:rsid w:val="001F5E1B"/>
    <w:rsid w:val="001F63F8"/>
    <w:rsid w:val="001F7383"/>
    <w:rsid w:val="001F7927"/>
    <w:rsid w:val="001F7932"/>
    <w:rsid w:val="001F7979"/>
    <w:rsid w:val="00200854"/>
    <w:rsid w:val="00202A44"/>
    <w:rsid w:val="00203D27"/>
    <w:rsid w:val="00203F76"/>
    <w:rsid w:val="00203F78"/>
    <w:rsid w:val="00204315"/>
    <w:rsid w:val="00205334"/>
    <w:rsid w:val="002055DD"/>
    <w:rsid w:val="002057BC"/>
    <w:rsid w:val="00205B2A"/>
    <w:rsid w:val="0020604F"/>
    <w:rsid w:val="00207045"/>
    <w:rsid w:val="00207CAE"/>
    <w:rsid w:val="00207EE3"/>
    <w:rsid w:val="00210A2F"/>
    <w:rsid w:val="00210C0D"/>
    <w:rsid w:val="002121EE"/>
    <w:rsid w:val="00212B07"/>
    <w:rsid w:val="00213968"/>
    <w:rsid w:val="00214DC3"/>
    <w:rsid w:val="00214EDF"/>
    <w:rsid w:val="00215D7D"/>
    <w:rsid w:val="0021601D"/>
    <w:rsid w:val="00217141"/>
    <w:rsid w:val="0021765D"/>
    <w:rsid w:val="002179AB"/>
    <w:rsid w:val="00217F5E"/>
    <w:rsid w:val="0022088F"/>
    <w:rsid w:val="00220BCA"/>
    <w:rsid w:val="00221D41"/>
    <w:rsid w:val="00221F8D"/>
    <w:rsid w:val="00222124"/>
    <w:rsid w:val="00222FB0"/>
    <w:rsid w:val="00223FA4"/>
    <w:rsid w:val="00224023"/>
    <w:rsid w:val="002241D0"/>
    <w:rsid w:val="002242CE"/>
    <w:rsid w:val="00224720"/>
    <w:rsid w:val="00225741"/>
    <w:rsid w:val="00226614"/>
    <w:rsid w:val="00230396"/>
    <w:rsid w:val="00230640"/>
    <w:rsid w:val="002323E2"/>
    <w:rsid w:val="00234E37"/>
    <w:rsid w:val="00235CA8"/>
    <w:rsid w:val="0023744D"/>
    <w:rsid w:val="002402F6"/>
    <w:rsid w:val="00240E04"/>
    <w:rsid w:val="00241DAF"/>
    <w:rsid w:val="0024223D"/>
    <w:rsid w:val="0024251A"/>
    <w:rsid w:val="00244336"/>
    <w:rsid w:val="00244D3F"/>
    <w:rsid w:val="002452A4"/>
    <w:rsid w:val="00245805"/>
    <w:rsid w:val="00246592"/>
    <w:rsid w:val="00247B28"/>
    <w:rsid w:val="0025039D"/>
    <w:rsid w:val="002518D3"/>
    <w:rsid w:val="00252D1B"/>
    <w:rsid w:val="0025545D"/>
    <w:rsid w:val="00255F28"/>
    <w:rsid w:val="00256942"/>
    <w:rsid w:val="00256E41"/>
    <w:rsid w:val="00256FF8"/>
    <w:rsid w:val="00257258"/>
    <w:rsid w:val="00257390"/>
    <w:rsid w:val="00260233"/>
    <w:rsid w:val="00260E47"/>
    <w:rsid w:val="002657C9"/>
    <w:rsid w:val="00265D4D"/>
    <w:rsid w:val="00266420"/>
    <w:rsid w:val="002673E1"/>
    <w:rsid w:val="002703F1"/>
    <w:rsid w:val="002706E0"/>
    <w:rsid w:val="00271D0D"/>
    <w:rsid w:val="00272234"/>
    <w:rsid w:val="00272F7C"/>
    <w:rsid w:val="0027391E"/>
    <w:rsid w:val="00274164"/>
    <w:rsid w:val="002745E7"/>
    <w:rsid w:val="00274CDB"/>
    <w:rsid w:val="002750D3"/>
    <w:rsid w:val="00275CD5"/>
    <w:rsid w:val="0027661A"/>
    <w:rsid w:val="0027668C"/>
    <w:rsid w:val="00276755"/>
    <w:rsid w:val="00280043"/>
    <w:rsid w:val="00280EC9"/>
    <w:rsid w:val="0028248C"/>
    <w:rsid w:val="00282C0C"/>
    <w:rsid w:val="002831C4"/>
    <w:rsid w:val="00283903"/>
    <w:rsid w:val="00283FC2"/>
    <w:rsid w:val="0028504F"/>
    <w:rsid w:val="00285508"/>
    <w:rsid w:val="002862CB"/>
    <w:rsid w:val="00290556"/>
    <w:rsid w:val="00293FCD"/>
    <w:rsid w:val="00294490"/>
    <w:rsid w:val="00294499"/>
    <w:rsid w:val="002949F2"/>
    <w:rsid w:val="0029651E"/>
    <w:rsid w:val="00296F9F"/>
    <w:rsid w:val="002976C7"/>
    <w:rsid w:val="00297742"/>
    <w:rsid w:val="00297978"/>
    <w:rsid w:val="002A0526"/>
    <w:rsid w:val="002A06CE"/>
    <w:rsid w:val="002A3397"/>
    <w:rsid w:val="002A3861"/>
    <w:rsid w:val="002A4030"/>
    <w:rsid w:val="002A4BB1"/>
    <w:rsid w:val="002A64AB"/>
    <w:rsid w:val="002A6718"/>
    <w:rsid w:val="002A688E"/>
    <w:rsid w:val="002A75C4"/>
    <w:rsid w:val="002A7816"/>
    <w:rsid w:val="002B01AE"/>
    <w:rsid w:val="002B1502"/>
    <w:rsid w:val="002B1C7C"/>
    <w:rsid w:val="002B30F8"/>
    <w:rsid w:val="002B38E5"/>
    <w:rsid w:val="002B4E13"/>
    <w:rsid w:val="002B58AD"/>
    <w:rsid w:val="002B5D74"/>
    <w:rsid w:val="002C0BB4"/>
    <w:rsid w:val="002C15F1"/>
    <w:rsid w:val="002C1DC1"/>
    <w:rsid w:val="002C2A0C"/>
    <w:rsid w:val="002C3DE6"/>
    <w:rsid w:val="002C57B5"/>
    <w:rsid w:val="002C5810"/>
    <w:rsid w:val="002D01D4"/>
    <w:rsid w:val="002D1897"/>
    <w:rsid w:val="002D197E"/>
    <w:rsid w:val="002D2061"/>
    <w:rsid w:val="002D36C1"/>
    <w:rsid w:val="002D4701"/>
    <w:rsid w:val="002D533F"/>
    <w:rsid w:val="002D57D3"/>
    <w:rsid w:val="002D69A0"/>
    <w:rsid w:val="002D7374"/>
    <w:rsid w:val="002D741F"/>
    <w:rsid w:val="002E0857"/>
    <w:rsid w:val="002E08A1"/>
    <w:rsid w:val="002E1D92"/>
    <w:rsid w:val="002E5930"/>
    <w:rsid w:val="002E651C"/>
    <w:rsid w:val="002E7A85"/>
    <w:rsid w:val="002F1B88"/>
    <w:rsid w:val="002F24A1"/>
    <w:rsid w:val="002F251F"/>
    <w:rsid w:val="002F2590"/>
    <w:rsid w:val="002F28CE"/>
    <w:rsid w:val="002F2B31"/>
    <w:rsid w:val="002F3CD9"/>
    <w:rsid w:val="002F4149"/>
    <w:rsid w:val="002F55B2"/>
    <w:rsid w:val="002F5E9F"/>
    <w:rsid w:val="002F6300"/>
    <w:rsid w:val="002F7334"/>
    <w:rsid w:val="00300329"/>
    <w:rsid w:val="00300ADC"/>
    <w:rsid w:val="00300C54"/>
    <w:rsid w:val="003018EC"/>
    <w:rsid w:val="00302083"/>
    <w:rsid w:val="00305097"/>
    <w:rsid w:val="003068FB"/>
    <w:rsid w:val="00307089"/>
    <w:rsid w:val="0030770A"/>
    <w:rsid w:val="00312412"/>
    <w:rsid w:val="00312793"/>
    <w:rsid w:val="00312BF6"/>
    <w:rsid w:val="00313039"/>
    <w:rsid w:val="00314FD7"/>
    <w:rsid w:val="0031506C"/>
    <w:rsid w:val="00316ECC"/>
    <w:rsid w:val="003204F3"/>
    <w:rsid w:val="00320D87"/>
    <w:rsid w:val="0032191A"/>
    <w:rsid w:val="00321C90"/>
    <w:rsid w:val="0032227C"/>
    <w:rsid w:val="00323279"/>
    <w:rsid w:val="00323938"/>
    <w:rsid w:val="0032398D"/>
    <w:rsid w:val="003240EA"/>
    <w:rsid w:val="00324567"/>
    <w:rsid w:val="003249F7"/>
    <w:rsid w:val="00325021"/>
    <w:rsid w:val="0032591D"/>
    <w:rsid w:val="00326C0D"/>
    <w:rsid w:val="00326C33"/>
    <w:rsid w:val="00327171"/>
    <w:rsid w:val="00327978"/>
    <w:rsid w:val="00330AFF"/>
    <w:rsid w:val="00332F97"/>
    <w:rsid w:val="003336BD"/>
    <w:rsid w:val="00333D89"/>
    <w:rsid w:val="003352CD"/>
    <w:rsid w:val="00335E56"/>
    <w:rsid w:val="00335EA5"/>
    <w:rsid w:val="00336011"/>
    <w:rsid w:val="0033627E"/>
    <w:rsid w:val="0033767A"/>
    <w:rsid w:val="00337983"/>
    <w:rsid w:val="00337CFE"/>
    <w:rsid w:val="00340E22"/>
    <w:rsid w:val="00340EB2"/>
    <w:rsid w:val="0034137A"/>
    <w:rsid w:val="003415FE"/>
    <w:rsid w:val="0034160F"/>
    <w:rsid w:val="00341DC5"/>
    <w:rsid w:val="0034208C"/>
    <w:rsid w:val="003425DF"/>
    <w:rsid w:val="00343E87"/>
    <w:rsid w:val="00344BCC"/>
    <w:rsid w:val="00345962"/>
    <w:rsid w:val="003471B8"/>
    <w:rsid w:val="003474E6"/>
    <w:rsid w:val="00347BF6"/>
    <w:rsid w:val="00347D79"/>
    <w:rsid w:val="00350E5A"/>
    <w:rsid w:val="00352769"/>
    <w:rsid w:val="00353136"/>
    <w:rsid w:val="003540A1"/>
    <w:rsid w:val="00354DC6"/>
    <w:rsid w:val="00354E92"/>
    <w:rsid w:val="00355E0D"/>
    <w:rsid w:val="00355E3C"/>
    <w:rsid w:val="00355FBD"/>
    <w:rsid w:val="003570BD"/>
    <w:rsid w:val="00357AC1"/>
    <w:rsid w:val="00357E13"/>
    <w:rsid w:val="00357F6F"/>
    <w:rsid w:val="003603EE"/>
    <w:rsid w:val="00360F81"/>
    <w:rsid w:val="0036142C"/>
    <w:rsid w:val="003615E1"/>
    <w:rsid w:val="00363AEA"/>
    <w:rsid w:val="00363B3F"/>
    <w:rsid w:val="00365507"/>
    <w:rsid w:val="00365A43"/>
    <w:rsid w:val="00367029"/>
    <w:rsid w:val="00367245"/>
    <w:rsid w:val="0037032B"/>
    <w:rsid w:val="003705B5"/>
    <w:rsid w:val="00370A94"/>
    <w:rsid w:val="00370CD8"/>
    <w:rsid w:val="0037142A"/>
    <w:rsid w:val="003717FA"/>
    <w:rsid w:val="0037224C"/>
    <w:rsid w:val="0037264C"/>
    <w:rsid w:val="00372CAE"/>
    <w:rsid w:val="00372CC9"/>
    <w:rsid w:val="0037577C"/>
    <w:rsid w:val="003776B1"/>
    <w:rsid w:val="00380E88"/>
    <w:rsid w:val="00381850"/>
    <w:rsid w:val="003825D2"/>
    <w:rsid w:val="00382C86"/>
    <w:rsid w:val="00382EB6"/>
    <w:rsid w:val="00384768"/>
    <w:rsid w:val="00384B35"/>
    <w:rsid w:val="00384F28"/>
    <w:rsid w:val="003850F8"/>
    <w:rsid w:val="00385B3C"/>
    <w:rsid w:val="00386A3E"/>
    <w:rsid w:val="00390012"/>
    <w:rsid w:val="00390CE1"/>
    <w:rsid w:val="00392250"/>
    <w:rsid w:val="003931EE"/>
    <w:rsid w:val="003934FA"/>
    <w:rsid w:val="003945AE"/>
    <w:rsid w:val="003948AA"/>
    <w:rsid w:val="00395A31"/>
    <w:rsid w:val="00396098"/>
    <w:rsid w:val="00396149"/>
    <w:rsid w:val="003972F6"/>
    <w:rsid w:val="003A050C"/>
    <w:rsid w:val="003A20FF"/>
    <w:rsid w:val="003A287E"/>
    <w:rsid w:val="003A47A1"/>
    <w:rsid w:val="003A48FA"/>
    <w:rsid w:val="003A55BC"/>
    <w:rsid w:val="003A5C10"/>
    <w:rsid w:val="003A6987"/>
    <w:rsid w:val="003A6FA2"/>
    <w:rsid w:val="003A719D"/>
    <w:rsid w:val="003B00AF"/>
    <w:rsid w:val="003B03A5"/>
    <w:rsid w:val="003B08F2"/>
    <w:rsid w:val="003B0961"/>
    <w:rsid w:val="003B3161"/>
    <w:rsid w:val="003B37EA"/>
    <w:rsid w:val="003B3BCA"/>
    <w:rsid w:val="003B433D"/>
    <w:rsid w:val="003B5039"/>
    <w:rsid w:val="003B5BBE"/>
    <w:rsid w:val="003B6554"/>
    <w:rsid w:val="003B72B0"/>
    <w:rsid w:val="003B77EF"/>
    <w:rsid w:val="003C0108"/>
    <w:rsid w:val="003C021A"/>
    <w:rsid w:val="003C0756"/>
    <w:rsid w:val="003C0773"/>
    <w:rsid w:val="003C14E5"/>
    <w:rsid w:val="003C2C81"/>
    <w:rsid w:val="003C32F7"/>
    <w:rsid w:val="003C4351"/>
    <w:rsid w:val="003C5A13"/>
    <w:rsid w:val="003C6BDC"/>
    <w:rsid w:val="003C7AC3"/>
    <w:rsid w:val="003D00BD"/>
    <w:rsid w:val="003D0B59"/>
    <w:rsid w:val="003D0CC1"/>
    <w:rsid w:val="003D0E7C"/>
    <w:rsid w:val="003D203D"/>
    <w:rsid w:val="003D22D9"/>
    <w:rsid w:val="003D2935"/>
    <w:rsid w:val="003D3116"/>
    <w:rsid w:val="003D387F"/>
    <w:rsid w:val="003D3E40"/>
    <w:rsid w:val="003D4828"/>
    <w:rsid w:val="003D6365"/>
    <w:rsid w:val="003D7714"/>
    <w:rsid w:val="003E240C"/>
    <w:rsid w:val="003E3906"/>
    <w:rsid w:val="003E3A34"/>
    <w:rsid w:val="003E465D"/>
    <w:rsid w:val="003E49D9"/>
    <w:rsid w:val="003E542C"/>
    <w:rsid w:val="003E6361"/>
    <w:rsid w:val="003E7814"/>
    <w:rsid w:val="003E79B2"/>
    <w:rsid w:val="003E7CAD"/>
    <w:rsid w:val="003F00E8"/>
    <w:rsid w:val="003F0254"/>
    <w:rsid w:val="003F04D2"/>
    <w:rsid w:val="003F207B"/>
    <w:rsid w:val="003F3224"/>
    <w:rsid w:val="003F49EE"/>
    <w:rsid w:val="003F5386"/>
    <w:rsid w:val="003F56A5"/>
    <w:rsid w:val="003F6AC7"/>
    <w:rsid w:val="003F6C2F"/>
    <w:rsid w:val="003F7B8D"/>
    <w:rsid w:val="00401297"/>
    <w:rsid w:val="0040142B"/>
    <w:rsid w:val="0040161E"/>
    <w:rsid w:val="004048DD"/>
    <w:rsid w:val="004070CE"/>
    <w:rsid w:val="004076B3"/>
    <w:rsid w:val="00411D5A"/>
    <w:rsid w:val="004134F5"/>
    <w:rsid w:val="004139A0"/>
    <w:rsid w:val="00413A30"/>
    <w:rsid w:val="00414764"/>
    <w:rsid w:val="00414941"/>
    <w:rsid w:val="00415297"/>
    <w:rsid w:val="00415419"/>
    <w:rsid w:val="0041684C"/>
    <w:rsid w:val="00416BB6"/>
    <w:rsid w:val="00417429"/>
    <w:rsid w:val="00417D56"/>
    <w:rsid w:val="004217BE"/>
    <w:rsid w:val="0042180F"/>
    <w:rsid w:val="00421E77"/>
    <w:rsid w:val="004245AF"/>
    <w:rsid w:val="0042475D"/>
    <w:rsid w:val="00425B13"/>
    <w:rsid w:val="00425E03"/>
    <w:rsid w:val="00426E25"/>
    <w:rsid w:val="00427F94"/>
    <w:rsid w:val="00430573"/>
    <w:rsid w:val="004305E8"/>
    <w:rsid w:val="00430A12"/>
    <w:rsid w:val="0043104E"/>
    <w:rsid w:val="004312D8"/>
    <w:rsid w:val="004321BF"/>
    <w:rsid w:val="004322EB"/>
    <w:rsid w:val="00432D74"/>
    <w:rsid w:val="00433866"/>
    <w:rsid w:val="00433F7B"/>
    <w:rsid w:val="004352B0"/>
    <w:rsid w:val="00435731"/>
    <w:rsid w:val="004360A3"/>
    <w:rsid w:val="00437482"/>
    <w:rsid w:val="00437801"/>
    <w:rsid w:val="0044127D"/>
    <w:rsid w:val="0044159F"/>
    <w:rsid w:val="00441C1F"/>
    <w:rsid w:val="00441F03"/>
    <w:rsid w:val="004431D3"/>
    <w:rsid w:val="004433A8"/>
    <w:rsid w:val="004435EC"/>
    <w:rsid w:val="00444EEF"/>
    <w:rsid w:val="00445FA4"/>
    <w:rsid w:val="00446630"/>
    <w:rsid w:val="0044776C"/>
    <w:rsid w:val="00447ACC"/>
    <w:rsid w:val="00447AE4"/>
    <w:rsid w:val="0045066F"/>
    <w:rsid w:val="0045179B"/>
    <w:rsid w:val="0045326C"/>
    <w:rsid w:val="00453475"/>
    <w:rsid w:val="00453508"/>
    <w:rsid w:val="00455485"/>
    <w:rsid w:val="00455529"/>
    <w:rsid w:val="00455C0C"/>
    <w:rsid w:val="00456E57"/>
    <w:rsid w:val="00461AF9"/>
    <w:rsid w:val="00461B53"/>
    <w:rsid w:val="00462C16"/>
    <w:rsid w:val="00463199"/>
    <w:rsid w:val="00463648"/>
    <w:rsid w:val="0046402E"/>
    <w:rsid w:val="00465178"/>
    <w:rsid w:val="00465BBD"/>
    <w:rsid w:val="00465E1F"/>
    <w:rsid w:val="0046681D"/>
    <w:rsid w:val="004670F4"/>
    <w:rsid w:val="00467368"/>
    <w:rsid w:val="00467371"/>
    <w:rsid w:val="00470498"/>
    <w:rsid w:val="00470542"/>
    <w:rsid w:val="00471188"/>
    <w:rsid w:val="004714A5"/>
    <w:rsid w:val="004715A9"/>
    <w:rsid w:val="00471F18"/>
    <w:rsid w:val="00473100"/>
    <w:rsid w:val="004731EA"/>
    <w:rsid w:val="00474920"/>
    <w:rsid w:val="004758FC"/>
    <w:rsid w:val="00475AD5"/>
    <w:rsid w:val="00476437"/>
    <w:rsid w:val="004766B0"/>
    <w:rsid w:val="004771FD"/>
    <w:rsid w:val="00480115"/>
    <w:rsid w:val="004806EF"/>
    <w:rsid w:val="00481CDD"/>
    <w:rsid w:val="00481E34"/>
    <w:rsid w:val="00483590"/>
    <w:rsid w:val="0048544C"/>
    <w:rsid w:val="00486B92"/>
    <w:rsid w:val="00486C71"/>
    <w:rsid w:val="00487D72"/>
    <w:rsid w:val="004904BE"/>
    <w:rsid w:val="00490679"/>
    <w:rsid w:val="004914F8"/>
    <w:rsid w:val="00491AE5"/>
    <w:rsid w:val="00491AF7"/>
    <w:rsid w:val="004932D0"/>
    <w:rsid w:val="004932F7"/>
    <w:rsid w:val="0049373B"/>
    <w:rsid w:val="00494159"/>
    <w:rsid w:val="00494C81"/>
    <w:rsid w:val="004952ED"/>
    <w:rsid w:val="00495468"/>
    <w:rsid w:val="00495932"/>
    <w:rsid w:val="00495E8A"/>
    <w:rsid w:val="004965A7"/>
    <w:rsid w:val="00496668"/>
    <w:rsid w:val="004974E4"/>
    <w:rsid w:val="00497C30"/>
    <w:rsid w:val="00497EB3"/>
    <w:rsid w:val="004A0546"/>
    <w:rsid w:val="004A0884"/>
    <w:rsid w:val="004A2C85"/>
    <w:rsid w:val="004A35C9"/>
    <w:rsid w:val="004A43F9"/>
    <w:rsid w:val="004A4F2B"/>
    <w:rsid w:val="004A5069"/>
    <w:rsid w:val="004A62D5"/>
    <w:rsid w:val="004A6B63"/>
    <w:rsid w:val="004A70E6"/>
    <w:rsid w:val="004A7927"/>
    <w:rsid w:val="004B1AEC"/>
    <w:rsid w:val="004B434B"/>
    <w:rsid w:val="004B4C06"/>
    <w:rsid w:val="004B5405"/>
    <w:rsid w:val="004B555F"/>
    <w:rsid w:val="004B559F"/>
    <w:rsid w:val="004B62CC"/>
    <w:rsid w:val="004B6C0A"/>
    <w:rsid w:val="004B6C71"/>
    <w:rsid w:val="004B72E3"/>
    <w:rsid w:val="004B757C"/>
    <w:rsid w:val="004B7F19"/>
    <w:rsid w:val="004C03E6"/>
    <w:rsid w:val="004C0E00"/>
    <w:rsid w:val="004C161C"/>
    <w:rsid w:val="004C238C"/>
    <w:rsid w:val="004C35D8"/>
    <w:rsid w:val="004C456D"/>
    <w:rsid w:val="004C526E"/>
    <w:rsid w:val="004C54C6"/>
    <w:rsid w:val="004C5662"/>
    <w:rsid w:val="004C59E3"/>
    <w:rsid w:val="004C64A6"/>
    <w:rsid w:val="004C6998"/>
    <w:rsid w:val="004D0218"/>
    <w:rsid w:val="004D1A79"/>
    <w:rsid w:val="004D294D"/>
    <w:rsid w:val="004D42A2"/>
    <w:rsid w:val="004D685E"/>
    <w:rsid w:val="004E0098"/>
    <w:rsid w:val="004E059C"/>
    <w:rsid w:val="004E115D"/>
    <w:rsid w:val="004E1A8A"/>
    <w:rsid w:val="004E1BE9"/>
    <w:rsid w:val="004E1D2F"/>
    <w:rsid w:val="004E20B5"/>
    <w:rsid w:val="004E33C8"/>
    <w:rsid w:val="004E34FB"/>
    <w:rsid w:val="004E4B7B"/>
    <w:rsid w:val="004E4C71"/>
    <w:rsid w:val="004E5B00"/>
    <w:rsid w:val="004E76BB"/>
    <w:rsid w:val="004E7B23"/>
    <w:rsid w:val="004E7FCA"/>
    <w:rsid w:val="004F0F78"/>
    <w:rsid w:val="004F15D0"/>
    <w:rsid w:val="004F18D9"/>
    <w:rsid w:val="004F2841"/>
    <w:rsid w:val="004F3103"/>
    <w:rsid w:val="004F3F06"/>
    <w:rsid w:val="004F457B"/>
    <w:rsid w:val="004F457F"/>
    <w:rsid w:val="004F49C2"/>
    <w:rsid w:val="004F4B76"/>
    <w:rsid w:val="004F5F2B"/>
    <w:rsid w:val="004F688B"/>
    <w:rsid w:val="004F6AD7"/>
    <w:rsid w:val="004F7D5E"/>
    <w:rsid w:val="0050058F"/>
    <w:rsid w:val="00500F1D"/>
    <w:rsid w:val="00501A40"/>
    <w:rsid w:val="00501D90"/>
    <w:rsid w:val="00504EEE"/>
    <w:rsid w:val="005057C3"/>
    <w:rsid w:val="00506109"/>
    <w:rsid w:val="005062D0"/>
    <w:rsid w:val="00506905"/>
    <w:rsid w:val="00506BC1"/>
    <w:rsid w:val="00510560"/>
    <w:rsid w:val="005128B1"/>
    <w:rsid w:val="00512A48"/>
    <w:rsid w:val="00512AF6"/>
    <w:rsid w:val="005133C9"/>
    <w:rsid w:val="00513E99"/>
    <w:rsid w:val="00515A0A"/>
    <w:rsid w:val="00515D89"/>
    <w:rsid w:val="00515DAC"/>
    <w:rsid w:val="005160E4"/>
    <w:rsid w:val="0051723D"/>
    <w:rsid w:val="0052138E"/>
    <w:rsid w:val="005223C8"/>
    <w:rsid w:val="005225E6"/>
    <w:rsid w:val="00522DA0"/>
    <w:rsid w:val="00522DFE"/>
    <w:rsid w:val="0052320A"/>
    <w:rsid w:val="005241E8"/>
    <w:rsid w:val="005263AE"/>
    <w:rsid w:val="005263DA"/>
    <w:rsid w:val="00526AED"/>
    <w:rsid w:val="00527877"/>
    <w:rsid w:val="00531184"/>
    <w:rsid w:val="00531680"/>
    <w:rsid w:val="005325E8"/>
    <w:rsid w:val="00532970"/>
    <w:rsid w:val="0053359C"/>
    <w:rsid w:val="005346F4"/>
    <w:rsid w:val="00534912"/>
    <w:rsid w:val="00534BF5"/>
    <w:rsid w:val="00535112"/>
    <w:rsid w:val="0053530E"/>
    <w:rsid w:val="00535A40"/>
    <w:rsid w:val="00536213"/>
    <w:rsid w:val="00536A35"/>
    <w:rsid w:val="00537573"/>
    <w:rsid w:val="00537EF4"/>
    <w:rsid w:val="0054082D"/>
    <w:rsid w:val="00541ACB"/>
    <w:rsid w:val="00541DB1"/>
    <w:rsid w:val="0054285B"/>
    <w:rsid w:val="00543108"/>
    <w:rsid w:val="00543949"/>
    <w:rsid w:val="0054426A"/>
    <w:rsid w:val="00544E7C"/>
    <w:rsid w:val="0054548E"/>
    <w:rsid w:val="00545DB6"/>
    <w:rsid w:val="00546C77"/>
    <w:rsid w:val="00546FB6"/>
    <w:rsid w:val="00547A8C"/>
    <w:rsid w:val="00547B35"/>
    <w:rsid w:val="005500B1"/>
    <w:rsid w:val="0055060E"/>
    <w:rsid w:val="005510D5"/>
    <w:rsid w:val="00551333"/>
    <w:rsid w:val="00551414"/>
    <w:rsid w:val="005516B0"/>
    <w:rsid w:val="00553DFC"/>
    <w:rsid w:val="00554CE6"/>
    <w:rsid w:val="00556360"/>
    <w:rsid w:val="00557510"/>
    <w:rsid w:val="0056166F"/>
    <w:rsid w:val="0056255F"/>
    <w:rsid w:val="005635C8"/>
    <w:rsid w:val="00563B5D"/>
    <w:rsid w:val="005644EF"/>
    <w:rsid w:val="00564849"/>
    <w:rsid w:val="005654A4"/>
    <w:rsid w:val="0057007D"/>
    <w:rsid w:val="005714A5"/>
    <w:rsid w:val="00573BCB"/>
    <w:rsid w:val="005749F5"/>
    <w:rsid w:val="00574F69"/>
    <w:rsid w:val="005758B6"/>
    <w:rsid w:val="005758E4"/>
    <w:rsid w:val="00575F53"/>
    <w:rsid w:val="00577A4D"/>
    <w:rsid w:val="00577AE8"/>
    <w:rsid w:val="00577DE5"/>
    <w:rsid w:val="00580044"/>
    <w:rsid w:val="005803E1"/>
    <w:rsid w:val="00581035"/>
    <w:rsid w:val="00581C63"/>
    <w:rsid w:val="0058205F"/>
    <w:rsid w:val="00583444"/>
    <w:rsid w:val="00583566"/>
    <w:rsid w:val="00584272"/>
    <w:rsid w:val="005842C0"/>
    <w:rsid w:val="005845F5"/>
    <w:rsid w:val="00584C84"/>
    <w:rsid w:val="00584EAE"/>
    <w:rsid w:val="0058689A"/>
    <w:rsid w:val="00587E9E"/>
    <w:rsid w:val="00590409"/>
    <w:rsid w:val="00590A44"/>
    <w:rsid w:val="005918EB"/>
    <w:rsid w:val="00591926"/>
    <w:rsid w:val="00592037"/>
    <w:rsid w:val="005924F6"/>
    <w:rsid w:val="00592BC3"/>
    <w:rsid w:val="00592F29"/>
    <w:rsid w:val="00593306"/>
    <w:rsid w:val="00593357"/>
    <w:rsid w:val="0059344F"/>
    <w:rsid w:val="00593E18"/>
    <w:rsid w:val="00593FFA"/>
    <w:rsid w:val="00594012"/>
    <w:rsid w:val="00595728"/>
    <w:rsid w:val="00595DBC"/>
    <w:rsid w:val="00596F98"/>
    <w:rsid w:val="00597451"/>
    <w:rsid w:val="005A0786"/>
    <w:rsid w:val="005A0BF0"/>
    <w:rsid w:val="005A1122"/>
    <w:rsid w:val="005A2115"/>
    <w:rsid w:val="005A2CD3"/>
    <w:rsid w:val="005A451F"/>
    <w:rsid w:val="005A4CA5"/>
    <w:rsid w:val="005A4FBB"/>
    <w:rsid w:val="005A52BD"/>
    <w:rsid w:val="005A52C1"/>
    <w:rsid w:val="005A591A"/>
    <w:rsid w:val="005A6212"/>
    <w:rsid w:val="005A68D2"/>
    <w:rsid w:val="005B12FD"/>
    <w:rsid w:val="005B1EA4"/>
    <w:rsid w:val="005B2069"/>
    <w:rsid w:val="005B3BCD"/>
    <w:rsid w:val="005B45F7"/>
    <w:rsid w:val="005B46F5"/>
    <w:rsid w:val="005B4760"/>
    <w:rsid w:val="005B4981"/>
    <w:rsid w:val="005B53FD"/>
    <w:rsid w:val="005B593B"/>
    <w:rsid w:val="005B70D4"/>
    <w:rsid w:val="005C05C2"/>
    <w:rsid w:val="005C10A7"/>
    <w:rsid w:val="005C15EB"/>
    <w:rsid w:val="005C1B1A"/>
    <w:rsid w:val="005C1F38"/>
    <w:rsid w:val="005C236D"/>
    <w:rsid w:val="005C43F0"/>
    <w:rsid w:val="005C4CA8"/>
    <w:rsid w:val="005C4CAA"/>
    <w:rsid w:val="005C5D3A"/>
    <w:rsid w:val="005C7802"/>
    <w:rsid w:val="005C7F66"/>
    <w:rsid w:val="005D1308"/>
    <w:rsid w:val="005D2FE7"/>
    <w:rsid w:val="005D341A"/>
    <w:rsid w:val="005D3BD4"/>
    <w:rsid w:val="005D417B"/>
    <w:rsid w:val="005D4322"/>
    <w:rsid w:val="005D5744"/>
    <w:rsid w:val="005D59DA"/>
    <w:rsid w:val="005D600C"/>
    <w:rsid w:val="005D617A"/>
    <w:rsid w:val="005D64D5"/>
    <w:rsid w:val="005D65B8"/>
    <w:rsid w:val="005D6ABB"/>
    <w:rsid w:val="005D7708"/>
    <w:rsid w:val="005D7A79"/>
    <w:rsid w:val="005D7D1E"/>
    <w:rsid w:val="005E06A4"/>
    <w:rsid w:val="005E17FE"/>
    <w:rsid w:val="005E1B31"/>
    <w:rsid w:val="005E2D9A"/>
    <w:rsid w:val="005E2E63"/>
    <w:rsid w:val="005E359E"/>
    <w:rsid w:val="005E393D"/>
    <w:rsid w:val="005E3BEA"/>
    <w:rsid w:val="005E3DD5"/>
    <w:rsid w:val="005E3F1F"/>
    <w:rsid w:val="005E6376"/>
    <w:rsid w:val="005E7690"/>
    <w:rsid w:val="005F01A1"/>
    <w:rsid w:val="005F1793"/>
    <w:rsid w:val="005F20B7"/>
    <w:rsid w:val="005F28F5"/>
    <w:rsid w:val="005F298B"/>
    <w:rsid w:val="005F29CB"/>
    <w:rsid w:val="005F3BA1"/>
    <w:rsid w:val="005F45CC"/>
    <w:rsid w:val="005F54B5"/>
    <w:rsid w:val="005F55A5"/>
    <w:rsid w:val="005F5EE5"/>
    <w:rsid w:val="005F668C"/>
    <w:rsid w:val="005F768F"/>
    <w:rsid w:val="0060038C"/>
    <w:rsid w:val="00600579"/>
    <w:rsid w:val="00601012"/>
    <w:rsid w:val="00604588"/>
    <w:rsid w:val="006045B3"/>
    <w:rsid w:val="00604CE2"/>
    <w:rsid w:val="00605524"/>
    <w:rsid w:val="00605E07"/>
    <w:rsid w:val="00605F27"/>
    <w:rsid w:val="00606375"/>
    <w:rsid w:val="0060712B"/>
    <w:rsid w:val="006071DE"/>
    <w:rsid w:val="0060765D"/>
    <w:rsid w:val="006101EE"/>
    <w:rsid w:val="00611554"/>
    <w:rsid w:val="0061217C"/>
    <w:rsid w:val="006125FB"/>
    <w:rsid w:val="00612A1E"/>
    <w:rsid w:val="006132F8"/>
    <w:rsid w:val="00616782"/>
    <w:rsid w:val="00617299"/>
    <w:rsid w:val="0061779A"/>
    <w:rsid w:val="00621A95"/>
    <w:rsid w:val="00622F7E"/>
    <w:rsid w:val="006240D4"/>
    <w:rsid w:val="006257D3"/>
    <w:rsid w:val="00625B56"/>
    <w:rsid w:val="006319C0"/>
    <w:rsid w:val="00631EF2"/>
    <w:rsid w:val="0063214B"/>
    <w:rsid w:val="00632805"/>
    <w:rsid w:val="00632A52"/>
    <w:rsid w:val="006332AE"/>
    <w:rsid w:val="0063483B"/>
    <w:rsid w:val="00634C45"/>
    <w:rsid w:val="006364DD"/>
    <w:rsid w:val="00636548"/>
    <w:rsid w:val="00640B17"/>
    <w:rsid w:val="00641C8A"/>
    <w:rsid w:val="00641CB9"/>
    <w:rsid w:val="00642B49"/>
    <w:rsid w:val="00644979"/>
    <w:rsid w:val="006461E3"/>
    <w:rsid w:val="00646B58"/>
    <w:rsid w:val="006472B1"/>
    <w:rsid w:val="006473E4"/>
    <w:rsid w:val="006478E5"/>
    <w:rsid w:val="00651206"/>
    <w:rsid w:val="00651247"/>
    <w:rsid w:val="0065243A"/>
    <w:rsid w:val="00652F88"/>
    <w:rsid w:val="006533A1"/>
    <w:rsid w:val="00653512"/>
    <w:rsid w:val="00653C01"/>
    <w:rsid w:val="00654947"/>
    <w:rsid w:val="006552FA"/>
    <w:rsid w:val="0065536A"/>
    <w:rsid w:val="00655A4A"/>
    <w:rsid w:val="006562A1"/>
    <w:rsid w:val="00656F17"/>
    <w:rsid w:val="00657AA1"/>
    <w:rsid w:val="00657E26"/>
    <w:rsid w:val="00661697"/>
    <w:rsid w:val="00662A67"/>
    <w:rsid w:val="00662E0B"/>
    <w:rsid w:val="006631AF"/>
    <w:rsid w:val="006642A8"/>
    <w:rsid w:val="006644DE"/>
    <w:rsid w:val="006651A5"/>
    <w:rsid w:val="00665543"/>
    <w:rsid w:val="00665575"/>
    <w:rsid w:val="006661F6"/>
    <w:rsid w:val="006665B5"/>
    <w:rsid w:val="00666797"/>
    <w:rsid w:val="00666F2D"/>
    <w:rsid w:val="00667227"/>
    <w:rsid w:val="00667986"/>
    <w:rsid w:val="0067081C"/>
    <w:rsid w:val="00670E4C"/>
    <w:rsid w:val="00670FA7"/>
    <w:rsid w:val="0067116A"/>
    <w:rsid w:val="006718E8"/>
    <w:rsid w:val="00673FC4"/>
    <w:rsid w:val="00674A57"/>
    <w:rsid w:val="00674DA9"/>
    <w:rsid w:val="00675971"/>
    <w:rsid w:val="006770D3"/>
    <w:rsid w:val="006775A5"/>
    <w:rsid w:val="006775FB"/>
    <w:rsid w:val="006818E7"/>
    <w:rsid w:val="00682015"/>
    <w:rsid w:val="00682198"/>
    <w:rsid w:val="006836E1"/>
    <w:rsid w:val="00685A20"/>
    <w:rsid w:val="00685E5C"/>
    <w:rsid w:val="006860FD"/>
    <w:rsid w:val="00686CB3"/>
    <w:rsid w:val="00687B50"/>
    <w:rsid w:val="00691E8A"/>
    <w:rsid w:val="006923F5"/>
    <w:rsid w:val="0069277F"/>
    <w:rsid w:val="006932C9"/>
    <w:rsid w:val="006932CB"/>
    <w:rsid w:val="00693E87"/>
    <w:rsid w:val="0069401B"/>
    <w:rsid w:val="0069423B"/>
    <w:rsid w:val="00694470"/>
    <w:rsid w:val="0069545F"/>
    <w:rsid w:val="006955C7"/>
    <w:rsid w:val="00695AE1"/>
    <w:rsid w:val="0069719A"/>
    <w:rsid w:val="006A00C5"/>
    <w:rsid w:val="006A043D"/>
    <w:rsid w:val="006A0B2F"/>
    <w:rsid w:val="006A189A"/>
    <w:rsid w:val="006A3C57"/>
    <w:rsid w:val="006A58FC"/>
    <w:rsid w:val="006A67DC"/>
    <w:rsid w:val="006A74C6"/>
    <w:rsid w:val="006B0060"/>
    <w:rsid w:val="006B1E34"/>
    <w:rsid w:val="006B2A65"/>
    <w:rsid w:val="006B3295"/>
    <w:rsid w:val="006B3742"/>
    <w:rsid w:val="006B3857"/>
    <w:rsid w:val="006B3BC4"/>
    <w:rsid w:val="006B547F"/>
    <w:rsid w:val="006B5FDD"/>
    <w:rsid w:val="006B64CB"/>
    <w:rsid w:val="006B6CE9"/>
    <w:rsid w:val="006B7A2B"/>
    <w:rsid w:val="006C04FB"/>
    <w:rsid w:val="006C0927"/>
    <w:rsid w:val="006C0987"/>
    <w:rsid w:val="006C11E8"/>
    <w:rsid w:val="006C1867"/>
    <w:rsid w:val="006C1D4D"/>
    <w:rsid w:val="006C2B92"/>
    <w:rsid w:val="006C4894"/>
    <w:rsid w:val="006C5759"/>
    <w:rsid w:val="006C5BDA"/>
    <w:rsid w:val="006C6CB7"/>
    <w:rsid w:val="006C7B96"/>
    <w:rsid w:val="006D08AA"/>
    <w:rsid w:val="006D0CF8"/>
    <w:rsid w:val="006D1375"/>
    <w:rsid w:val="006D1E03"/>
    <w:rsid w:val="006D2420"/>
    <w:rsid w:val="006D3795"/>
    <w:rsid w:val="006D7785"/>
    <w:rsid w:val="006E0083"/>
    <w:rsid w:val="006E0832"/>
    <w:rsid w:val="006E08A5"/>
    <w:rsid w:val="006E0B04"/>
    <w:rsid w:val="006E1AA5"/>
    <w:rsid w:val="006E5363"/>
    <w:rsid w:val="006E5D5F"/>
    <w:rsid w:val="006E6B1B"/>
    <w:rsid w:val="006E7331"/>
    <w:rsid w:val="006E7A3C"/>
    <w:rsid w:val="006E7A94"/>
    <w:rsid w:val="006F4071"/>
    <w:rsid w:val="006F5C7A"/>
    <w:rsid w:val="006F71AB"/>
    <w:rsid w:val="0070014D"/>
    <w:rsid w:val="007005A7"/>
    <w:rsid w:val="007016EB"/>
    <w:rsid w:val="007022A3"/>
    <w:rsid w:val="00702627"/>
    <w:rsid w:val="00702CCB"/>
    <w:rsid w:val="0070393A"/>
    <w:rsid w:val="00704980"/>
    <w:rsid w:val="00705780"/>
    <w:rsid w:val="007063E5"/>
    <w:rsid w:val="0070681B"/>
    <w:rsid w:val="00706FCA"/>
    <w:rsid w:val="00707581"/>
    <w:rsid w:val="0071076A"/>
    <w:rsid w:val="007108C9"/>
    <w:rsid w:val="00710C19"/>
    <w:rsid w:val="00711ACB"/>
    <w:rsid w:val="007120B6"/>
    <w:rsid w:val="0071221F"/>
    <w:rsid w:val="007129F5"/>
    <w:rsid w:val="00714A70"/>
    <w:rsid w:val="00714D3E"/>
    <w:rsid w:val="00714ED8"/>
    <w:rsid w:val="00715389"/>
    <w:rsid w:val="007160E9"/>
    <w:rsid w:val="007165CC"/>
    <w:rsid w:val="007179B9"/>
    <w:rsid w:val="0072032C"/>
    <w:rsid w:val="00720AEE"/>
    <w:rsid w:val="00722182"/>
    <w:rsid w:val="007227A2"/>
    <w:rsid w:val="00722DFA"/>
    <w:rsid w:val="00724333"/>
    <w:rsid w:val="00724610"/>
    <w:rsid w:val="00724B78"/>
    <w:rsid w:val="007251E2"/>
    <w:rsid w:val="00725BA0"/>
    <w:rsid w:val="00725E28"/>
    <w:rsid w:val="00726165"/>
    <w:rsid w:val="007261F2"/>
    <w:rsid w:val="0072668F"/>
    <w:rsid w:val="00730DD8"/>
    <w:rsid w:val="007334A5"/>
    <w:rsid w:val="0073364D"/>
    <w:rsid w:val="00733D6A"/>
    <w:rsid w:val="0073414A"/>
    <w:rsid w:val="007341DF"/>
    <w:rsid w:val="00734433"/>
    <w:rsid w:val="007347B1"/>
    <w:rsid w:val="00734EC1"/>
    <w:rsid w:val="00735D64"/>
    <w:rsid w:val="0073643B"/>
    <w:rsid w:val="00737CC5"/>
    <w:rsid w:val="00740A08"/>
    <w:rsid w:val="00740C27"/>
    <w:rsid w:val="00741C58"/>
    <w:rsid w:val="00741CD8"/>
    <w:rsid w:val="00741D75"/>
    <w:rsid w:val="00744345"/>
    <w:rsid w:val="00746917"/>
    <w:rsid w:val="00746BF3"/>
    <w:rsid w:val="00747144"/>
    <w:rsid w:val="00747447"/>
    <w:rsid w:val="00747AD7"/>
    <w:rsid w:val="00751316"/>
    <w:rsid w:val="007514CB"/>
    <w:rsid w:val="007521F4"/>
    <w:rsid w:val="0075257F"/>
    <w:rsid w:val="00755697"/>
    <w:rsid w:val="00755ABF"/>
    <w:rsid w:val="00756019"/>
    <w:rsid w:val="00756359"/>
    <w:rsid w:val="0075649A"/>
    <w:rsid w:val="007567A5"/>
    <w:rsid w:val="00757DD9"/>
    <w:rsid w:val="0076007C"/>
    <w:rsid w:val="007608EE"/>
    <w:rsid w:val="007633B5"/>
    <w:rsid w:val="007636AA"/>
    <w:rsid w:val="00763851"/>
    <w:rsid w:val="007646AA"/>
    <w:rsid w:val="007646CD"/>
    <w:rsid w:val="0076530B"/>
    <w:rsid w:val="007653F5"/>
    <w:rsid w:val="00766A26"/>
    <w:rsid w:val="007702A1"/>
    <w:rsid w:val="00774B1F"/>
    <w:rsid w:val="00775D51"/>
    <w:rsid w:val="0077652E"/>
    <w:rsid w:val="00776B04"/>
    <w:rsid w:val="0077719B"/>
    <w:rsid w:val="007809F4"/>
    <w:rsid w:val="0078110C"/>
    <w:rsid w:val="007815BC"/>
    <w:rsid w:val="0078165C"/>
    <w:rsid w:val="00782DA2"/>
    <w:rsid w:val="00782F3D"/>
    <w:rsid w:val="00786B72"/>
    <w:rsid w:val="007904A1"/>
    <w:rsid w:val="007909FB"/>
    <w:rsid w:val="007913D1"/>
    <w:rsid w:val="00791526"/>
    <w:rsid w:val="007917F9"/>
    <w:rsid w:val="0079183D"/>
    <w:rsid w:val="007918A3"/>
    <w:rsid w:val="007926B7"/>
    <w:rsid w:val="00792FB6"/>
    <w:rsid w:val="0079335B"/>
    <w:rsid w:val="00794957"/>
    <w:rsid w:val="00794DB9"/>
    <w:rsid w:val="00794F21"/>
    <w:rsid w:val="007957E1"/>
    <w:rsid w:val="0079588F"/>
    <w:rsid w:val="0079597E"/>
    <w:rsid w:val="00795DF9"/>
    <w:rsid w:val="00796CF1"/>
    <w:rsid w:val="00797F38"/>
    <w:rsid w:val="007A0772"/>
    <w:rsid w:val="007A0A96"/>
    <w:rsid w:val="007A1569"/>
    <w:rsid w:val="007A29EA"/>
    <w:rsid w:val="007A3A3F"/>
    <w:rsid w:val="007A4F79"/>
    <w:rsid w:val="007A61C7"/>
    <w:rsid w:val="007A6739"/>
    <w:rsid w:val="007A6DD1"/>
    <w:rsid w:val="007A719F"/>
    <w:rsid w:val="007A75F6"/>
    <w:rsid w:val="007B0773"/>
    <w:rsid w:val="007B0884"/>
    <w:rsid w:val="007B08F0"/>
    <w:rsid w:val="007B0A10"/>
    <w:rsid w:val="007B1456"/>
    <w:rsid w:val="007B2632"/>
    <w:rsid w:val="007B7BC2"/>
    <w:rsid w:val="007C0713"/>
    <w:rsid w:val="007C10C2"/>
    <w:rsid w:val="007C2641"/>
    <w:rsid w:val="007C3AB9"/>
    <w:rsid w:val="007C508E"/>
    <w:rsid w:val="007C6984"/>
    <w:rsid w:val="007C7CA3"/>
    <w:rsid w:val="007D0CF6"/>
    <w:rsid w:val="007D1B3C"/>
    <w:rsid w:val="007D1C78"/>
    <w:rsid w:val="007D2142"/>
    <w:rsid w:val="007D3DA8"/>
    <w:rsid w:val="007D421F"/>
    <w:rsid w:val="007D451C"/>
    <w:rsid w:val="007D4650"/>
    <w:rsid w:val="007D511C"/>
    <w:rsid w:val="007D537F"/>
    <w:rsid w:val="007D5DA9"/>
    <w:rsid w:val="007D5EDB"/>
    <w:rsid w:val="007D6F54"/>
    <w:rsid w:val="007D7054"/>
    <w:rsid w:val="007D758C"/>
    <w:rsid w:val="007D77AE"/>
    <w:rsid w:val="007E0D3D"/>
    <w:rsid w:val="007E17A2"/>
    <w:rsid w:val="007E185D"/>
    <w:rsid w:val="007E2B54"/>
    <w:rsid w:val="007E3941"/>
    <w:rsid w:val="007E42BD"/>
    <w:rsid w:val="007E4C72"/>
    <w:rsid w:val="007E6DAF"/>
    <w:rsid w:val="007E715A"/>
    <w:rsid w:val="007E7EF1"/>
    <w:rsid w:val="007E7F25"/>
    <w:rsid w:val="007F01ED"/>
    <w:rsid w:val="007F07A0"/>
    <w:rsid w:val="007F1650"/>
    <w:rsid w:val="007F1C73"/>
    <w:rsid w:val="007F445B"/>
    <w:rsid w:val="00800082"/>
    <w:rsid w:val="0080075D"/>
    <w:rsid w:val="00801EAB"/>
    <w:rsid w:val="00802B5E"/>
    <w:rsid w:val="00804BCA"/>
    <w:rsid w:val="00804C25"/>
    <w:rsid w:val="00805863"/>
    <w:rsid w:val="00807448"/>
    <w:rsid w:val="00807E45"/>
    <w:rsid w:val="00810F74"/>
    <w:rsid w:val="00811489"/>
    <w:rsid w:val="00811B14"/>
    <w:rsid w:val="00814E3B"/>
    <w:rsid w:val="0081500A"/>
    <w:rsid w:val="008160EE"/>
    <w:rsid w:val="00816CE6"/>
    <w:rsid w:val="00820242"/>
    <w:rsid w:val="0082233C"/>
    <w:rsid w:val="00822899"/>
    <w:rsid w:val="00823202"/>
    <w:rsid w:val="00823494"/>
    <w:rsid w:val="008235D0"/>
    <w:rsid w:val="00824131"/>
    <w:rsid w:val="00824388"/>
    <w:rsid w:val="0082506B"/>
    <w:rsid w:val="00825F71"/>
    <w:rsid w:val="00826945"/>
    <w:rsid w:val="00826FAA"/>
    <w:rsid w:val="0083119B"/>
    <w:rsid w:val="00831E44"/>
    <w:rsid w:val="008335A1"/>
    <w:rsid w:val="008372E5"/>
    <w:rsid w:val="008402B6"/>
    <w:rsid w:val="0084031E"/>
    <w:rsid w:val="0084088E"/>
    <w:rsid w:val="00840A8F"/>
    <w:rsid w:val="00840B7B"/>
    <w:rsid w:val="00842485"/>
    <w:rsid w:val="0084283F"/>
    <w:rsid w:val="008428D5"/>
    <w:rsid w:val="00842D9D"/>
    <w:rsid w:val="008434E5"/>
    <w:rsid w:val="00844DC1"/>
    <w:rsid w:val="00846CAE"/>
    <w:rsid w:val="0085052A"/>
    <w:rsid w:val="00850A5E"/>
    <w:rsid w:val="0085228B"/>
    <w:rsid w:val="0085341E"/>
    <w:rsid w:val="00854589"/>
    <w:rsid w:val="00855A66"/>
    <w:rsid w:val="00856106"/>
    <w:rsid w:val="00856B63"/>
    <w:rsid w:val="00862454"/>
    <w:rsid w:val="00862F61"/>
    <w:rsid w:val="008639E2"/>
    <w:rsid w:val="008642E0"/>
    <w:rsid w:val="00864DF3"/>
    <w:rsid w:val="0086573E"/>
    <w:rsid w:val="00865E53"/>
    <w:rsid w:val="008667DF"/>
    <w:rsid w:val="00866DE9"/>
    <w:rsid w:val="00870B52"/>
    <w:rsid w:val="00870BBC"/>
    <w:rsid w:val="00871653"/>
    <w:rsid w:val="00872353"/>
    <w:rsid w:val="008740CB"/>
    <w:rsid w:val="008778D7"/>
    <w:rsid w:val="00877CCA"/>
    <w:rsid w:val="008806DF"/>
    <w:rsid w:val="0088142E"/>
    <w:rsid w:val="00883348"/>
    <w:rsid w:val="008839EF"/>
    <w:rsid w:val="00883EF6"/>
    <w:rsid w:val="0088454C"/>
    <w:rsid w:val="0088474D"/>
    <w:rsid w:val="00884D82"/>
    <w:rsid w:val="008857F9"/>
    <w:rsid w:val="00885A16"/>
    <w:rsid w:val="00885EEA"/>
    <w:rsid w:val="008866ED"/>
    <w:rsid w:val="0088691B"/>
    <w:rsid w:val="00886D88"/>
    <w:rsid w:val="008872B5"/>
    <w:rsid w:val="00890DB2"/>
    <w:rsid w:val="00890F4D"/>
    <w:rsid w:val="0089121D"/>
    <w:rsid w:val="0089224F"/>
    <w:rsid w:val="00892890"/>
    <w:rsid w:val="00892C18"/>
    <w:rsid w:val="0089304B"/>
    <w:rsid w:val="008938E3"/>
    <w:rsid w:val="00894423"/>
    <w:rsid w:val="008A036D"/>
    <w:rsid w:val="008A2E13"/>
    <w:rsid w:val="008A32C5"/>
    <w:rsid w:val="008A3612"/>
    <w:rsid w:val="008A4E00"/>
    <w:rsid w:val="008A4EC1"/>
    <w:rsid w:val="008A5207"/>
    <w:rsid w:val="008B09E9"/>
    <w:rsid w:val="008B0CA2"/>
    <w:rsid w:val="008B1F92"/>
    <w:rsid w:val="008B4BB8"/>
    <w:rsid w:val="008B5799"/>
    <w:rsid w:val="008B5EEA"/>
    <w:rsid w:val="008B700C"/>
    <w:rsid w:val="008B70F6"/>
    <w:rsid w:val="008C0325"/>
    <w:rsid w:val="008C097F"/>
    <w:rsid w:val="008C1155"/>
    <w:rsid w:val="008C190E"/>
    <w:rsid w:val="008C3033"/>
    <w:rsid w:val="008C33EB"/>
    <w:rsid w:val="008C4F66"/>
    <w:rsid w:val="008C5241"/>
    <w:rsid w:val="008C54A4"/>
    <w:rsid w:val="008C5565"/>
    <w:rsid w:val="008C64BF"/>
    <w:rsid w:val="008C6B90"/>
    <w:rsid w:val="008C6C1C"/>
    <w:rsid w:val="008C756E"/>
    <w:rsid w:val="008C7DA6"/>
    <w:rsid w:val="008D0E86"/>
    <w:rsid w:val="008D1625"/>
    <w:rsid w:val="008D213E"/>
    <w:rsid w:val="008D2250"/>
    <w:rsid w:val="008D3D35"/>
    <w:rsid w:val="008D46DA"/>
    <w:rsid w:val="008D492A"/>
    <w:rsid w:val="008D5610"/>
    <w:rsid w:val="008D584C"/>
    <w:rsid w:val="008D69E1"/>
    <w:rsid w:val="008D6C83"/>
    <w:rsid w:val="008D74D7"/>
    <w:rsid w:val="008D7AFC"/>
    <w:rsid w:val="008D7DC1"/>
    <w:rsid w:val="008E0689"/>
    <w:rsid w:val="008E26F5"/>
    <w:rsid w:val="008E29CA"/>
    <w:rsid w:val="008E3615"/>
    <w:rsid w:val="008E364B"/>
    <w:rsid w:val="008E3B80"/>
    <w:rsid w:val="008E494D"/>
    <w:rsid w:val="008E4A2B"/>
    <w:rsid w:val="008E5296"/>
    <w:rsid w:val="008E7E0A"/>
    <w:rsid w:val="008F11F4"/>
    <w:rsid w:val="008F1C7A"/>
    <w:rsid w:val="008F2F36"/>
    <w:rsid w:val="008F3409"/>
    <w:rsid w:val="008F532B"/>
    <w:rsid w:val="008F551F"/>
    <w:rsid w:val="008F5B17"/>
    <w:rsid w:val="008F6A96"/>
    <w:rsid w:val="008F6EC8"/>
    <w:rsid w:val="009005EC"/>
    <w:rsid w:val="0090198A"/>
    <w:rsid w:val="00901DEE"/>
    <w:rsid w:val="00902BBE"/>
    <w:rsid w:val="00904041"/>
    <w:rsid w:val="009041BC"/>
    <w:rsid w:val="00904B8F"/>
    <w:rsid w:val="00904BB3"/>
    <w:rsid w:val="00905291"/>
    <w:rsid w:val="009055D2"/>
    <w:rsid w:val="00905AD5"/>
    <w:rsid w:val="00905F5E"/>
    <w:rsid w:val="00906092"/>
    <w:rsid w:val="009067BE"/>
    <w:rsid w:val="0090691A"/>
    <w:rsid w:val="0090693E"/>
    <w:rsid w:val="00906B7E"/>
    <w:rsid w:val="009071C1"/>
    <w:rsid w:val="009074C2"/>
    <w:rsid w:val="00907AD9"/>
    <w:rsid w:val="009109D5"/>
    <w:rsid w:val="00910C29"/>
    <w:rsid w:val="00910CDE"/>
    <w:rsid w:val="0091117D"/>
    <w:rsid w:val="009116C8"/>
    <w:rsid w:val="009122E6"/>
    <w:rsid w:val="00912468"/>
    <w:rsid w:val="00914BF2"/>
    <w:rsid w:val="00914F77"/>
    <w:rsid w:val="0091548F"/>
    <w:rsid w:val="00915EE2"/>
    <w:rsid w:val="00916B80"/>
    <w:rsid w:val="00917115"/>
    <w:rsid w:val="00917DB7"/>
    <w:rsid w:val="009213C7"/>
    <w:rsid w:val="00921729"/>
    <w:rsid w:val="00922285"/>
    <w:rsid w:val="009223E4"/>
    <w:rsid w:val="00922F62"/>
    <w:rsid w:val="00923443"/>
    <w:rsid w:val="00923473"/>
    <w:rsid w:val="009240C0"/>
    <w:rsid w:val="00924D48"/>
    <w:rsid w:val="009254D7"/>
    <w:rsid w:val="0092588E"/>
    <w:rsid w:val="009269FD"/>
    <w:rsid w:val="00926AFB"/>
    <w:rsid w:val="009271E4"/>
    <w:rsid w:val="00930845"/>
    <w:rsid w:val="0093407B"/>
    <w:rsid w:val="00934D71"/>
    <w:rsid w:val="00935626"/>
    <w:rsid w:val="00937D28"/>
    <w:rsid w:val="0094107F"/>
    <w:rsid w:val="0094118C"/>
    <w:rsid w:val="009411DF"/>
    <w:rsid w:val="009415BA"/>
    <w:rsid w:val="00944F66"/>
    <w:rsid w:val="00945147"/>
    <w:rsid w:val="00945525"/>
    <w:rsid w:val="00946381"/>
    <w:rsid w:val="0094784C"/>
    <w:rsid w:val="009479C6"/>
    <w:rsid w:val="00950A0A"/>
    <w:rsid w:val="00951640"/>
    <w:rsid w:val="00952927"/>
    <w:rsid w:val="00952B9F"/>
    <w:rsid w:val="00952C21"/>
    <w:rsid w:val="0095308F"/>
    <w:rsid w:val="00953E69"/>
    <w:rsid w:val="00953FBD"/>
    <w:rsid w:val="009548F8"/>
    <w:rsid w:val="00956677"/>
    <w:rsid w:val="00957BF7"/>
    <w:rsid w:val="009631D3"/>
    <w:rsid w:val="0096340D"/>
    <w:rsid w:val="00963B5C"/>
    <w:rsid w:val="0096439B"/>
    <w:rsid w:val="009644B0"/>
    <w:rsid w:val="00964C24"/>
    <w:rsid w:val="00966B37"/>
    <w:rsid w:val="009672D6"/>
    <w:rsid w:val="00971E24"/>
    <w:rsid w:val="009728EC"/>
    <w:rsid w:val="00973EFC"/>
    <w:rsid w:val="00974567"/>
    <w:rsid w:val="009747BA"/>
    <w:rsid w:val="00975D80"/>
    <w:rsid w:val="00976033"/>
    <w:rsid w:val="009765F9"/>
    <w:rsid w:val="0097757C"/>
    <w:rsid w:val="00980047"/>
    <w:rsid w:val="00980072"/>
    <w:rsid w:val="009807B8"/>
    <w:rsid w:val="00981153"/>
    <w:rsid w:val="00982352"/>
    <w:rsid w:val="00983428"/>
    <w:rsid w:val="00983FA2"/>
    <w:rsid w:val="0098507B"/>
    <w:rsid w:val="0098571B"/>
    <w:rsid w:val="00986F96"/>
    <w:rsid w:val="009906C4"/>
    <w:rsid w:val="009908E7"/>
    <w:rsid w:val="00990943"/>
    <w:rsid w:val="00990D5E"/>
    <w:rsid w:val="009912BC"/>
    <w:rsid w:val="0099393B"/>
    <w:rsid w:val="009947CD"/>
    <w:rsid w:val="009957D1"/>
    <w:rsid w:val="00995A92"/>
    <w:rsid w:val="009967DE"/>
    <w:rsid w:val="009968E8"/>
    <w:rsid w:val="00996DE4"/>
    <w:rsid w:val="00996E7D"/>
    <w:rsid w:val="009973E9"/>
    <w:rsid w:val="009974D0"/>
    <w:rsid w:val="00997CA8"/>
    <w:rsid w:val="009A0883"/>
    <w:rsid w:val="009A1FD1"/>
    <w:rsid w:val="009A209F"/>
    <w:rsid w:val="009A20C9"/>
    <w:rsid w:val="009A21AE"/>
    <w:rsid w:val="009A39C6"/>
    <w:rsid w:val="009A4460"/>
    <w:rsid w:val="009A5ECA"/>
    <w:rsid w:val="009A776D"/>
    <w:rsid w:val="009A77B0"/>
    <w:rsid w:val="009B0534"/>
    <w:rsid w:val="009B2C65"/>
    <w:rsid w:val="009B419F"/>
    <w:rsid w:val="009B5197"/>
    <w:rsid w:val="009B6F1E"/>
    <w:rsid w:val="009B6FF4"/>
    <w:rsid w:val="009C0E5B"/>
    <w:rsid w:val="009C0F72"/>
    <w:rsid w:val="009C0FEF"/>
    <w:rsid w:val="009C10CB"/>
    <w:rsid w:val="009C1863"/>
    <w:rsid w:val="009C19A9"/>
    <w:rsid w:val="009C3147"/>
    <w:rsid w:val="009C398B"/>
    <w:rsid w:val="009C3A7E"/>
    <w:rsid w:val="009C3E58"/>
    <w:rsid w:val="009C3FC3"/>
    <w:rsid w:val="009C4D93"/>
    <w:rsid w:val="009C53D9"/>
    <w:rsid w:val="009C5AF5"/>
    <w:rsid w:val="009C6CE5"/>
    <w:rsid w:val="009D1A99"/>
    <w:rsid w:val="009D1DE7"/>
    <w:rsid w:val="009D2311"/>
    <w:rsid w:val="009D28D5"/>
    <w:rsid w:val="009D48E0"/>
    <w:rsid w:val="009D5A3A"/>
    <w:rsid w:val="009D683C"/>
    <w:rsid w:val="009D7AB9"/>
    <w:rsid w:val="009D7C01"/>
    <w:rsid w:val="009E1ED2"/>
    <w:rsid w:val="009E3019"/>
    <w:rsid w:val="009F02C7"/>
    <w:rsid w:val="009F4B34"/>
    <w:rsid w:val="009F6862"/>
    <w:rsid w:val="009F6AC5"/>
    <w:rsid w:val="009F6CB1"/>
    <w:rsid w:val="009F7F8F"/>
    <w:rsid w:val="00A00382"/>
    <w:rsid w:val="00A00C2F"/>
    <w:rsid w:val="00A00F62"/>
    <w:rsid w:val="00A0212E"/>
    <w:rsid w:val="00A02151"/>
    <w:rsid w:val="00A02AFD"/>
    <w:rsid w:val="00A02D43"/>
    <w:rsid w:val="00A046EB"/>
    <w:rsid w:val="00A04803"/>
    <w:rsid w:val="00A10835"/>
    <w:rsid w:val="00A10FAB"/>
    <w:rsid w:val="00A11EB3"/>
    <w:rsid w:val="00A13809"/>
    <w:rsid w:val="00A143B1"/>
    <w:rsid w:val="00A146B7"/>
    <w:rsid w:val="00A15125"/>
    <w:rsid w:val="00A1538A"/>
    <w:rsid w:val="00A1582C"/>
    <w:rsid w:val="00A15E9C"/>
    <w:rsid w:val="00A15F04"/>
    <w:rsid w:val="00A1623F"/>
    <w:rsid w:val="00A170AE"/>
    <w:rsid w:val="00A17340"/>
    <w:rsid w:val="00A179D5"/>
    <w:rsid w:val="00A17F0D"/>
    <w:rsid w:val="00A2020D"/>
    <w:rsid w:val="00A208B8"/>
    <w:rsid w:val="00A229A7"/>
    <w:rsid w:val="00A23016"/>
    <w:rsid w:val="00A26470"/>
    <w:rsid w:val="00A26F22"/>
    <w:rsid w:val="00A27893"/>
    <w:rsid w:val="00A31284"/>
    <w:rsid w:val="00A3300C"/>
    <w:rsid w:val="00A3327E"/>
    <w:rsid w:val="00A338E0"/>
    <w:rsid w:val="00A33996"/>
    <w:rsid w:val="00A33E20"/>
    <w:rsid w:val="00A33FF4"/>
    <w:rsid w:val="00A34DB6"/>
    <w:rsid w:val="00A35610"/>
    <w:rsid w:val="00A358AA"/>
    <w:rsid w:val="00A36D74"/>
    <w:rsid w:val="00A36D7C"/>
    <w:rsid w:val="00A3706C"/>
    <w:rsid w:val="00A37FDF"/>
    <w:rsid w:val="00A40270"/>
    <w:rsid w:val="00A40D75"/>
    <w:rsid w:val="00A413B0"/>
    <w:rsid w:val="00A41621"/>
    <w:rsid w:val="00A427CC"/>
    <w:rsid w:val="00A43108"/>
    <w:rsid w:val="00A4539F"/>
    <w:rsid w:val="00A4576E"/>
    <w:rsid w:val="00A4732A"/>
    <w:rsid w:val="00A47A66"/>
    <w:rsid w:val="00A50280"/>
    <w:rsid w:val="00A507E9"/>
    <w:rsid w:val="00A520DF"/>
    <w:rsid w:val="00A54D76"/>
    <w:rsid w:val="00A55310"/>
    <w:rsid w:val="00A563BB"/>
    <w:rsid w:val="00A5672C"/>
    <w:rsid w:val="00A60321"/>
    <w:rsid w:val="00A6115D"/>
    <w:rsid w:val="00A62132"/>
    <w:rsid w:val="00A6293A"/>
    <w:rsid w:val="00A62A5F"/>
    <w:rsid w:val="00A63025"/>
    <w:rsid w:val="00A63558"/>
    <w:rsid w:val="00A63ACF"/>
    <w:rsid w:val="00A664ED"/>
    <w:rsid w:val="00A67ABC"/>
    <w:rsid w:val="00A7034E"/>
    <w:rsid w:val="00A7092E"/>
    <w:rsid w:val="00A709A4"/>
    <w:rsid w:val="00A720A2"/>
    <w:rsid w:val="00A72526"/>
    <w:rsid w:val="00A7399B"/>
    <w:rsid w:val="00A73EC6"/>
    <w:rsid w:val="00A74151"/>
    <w:rsid w:val="00A75DEB"/>
    <w:rsid w:val="00A7616E"/>
    <w:rsid w:val="00A76741"/>
    <w:rsid w:val="00A77FF7"/>
    <w:rsid w:val="00A809EC"/>
    <w:rsid w:val="00A81AEE"/>
    <w:rsid w:val="00A82009"/>
    <w:rsid w:val="00A82C84"/>
    <w:rsid w:val="00A83C70"/>
    <w:rsid w:val="00A83CD3"/>
    <w:rsid w:val="00A83E6A"/>
    <w:rsid w:val="00A847BC"/>
    <w:rsid w:val="00A84A18"/>
    <w:rsid w:val="00A850BE"/>
    <w:rsid w:val="00A855F7"/>
    <w:rsid w:val="00A859C3"/>
    <w:rsid w:val="00A8694A"/>
    <w:rsid w:val="00A87422"/>
    <w:rsid w:val="00A8782A"/>
    <w:rsid w:val="00A9265B"/>
    <w:rsid w:val="00A93952"/>
    <w:rsid w:val="00A9405C"/>
    <w:rsid w:val="00A95BD9"/>
    <w:rsid w:val="00A95E72"/>
    <w:rsid w:val="00A96666"/>
    <w:rsid w:val="00A96EAF"/>
    <w:rsid w:val="00A97A03"/>
    <w:rsid w:val="00AA0604"/>
    <w:rsid w:val="00AA0A0C"/>
    <w:rsid w:val="00AA1398"/>
    <w:rsid w:val="00AA1F25"/>
    <w:rsid w:val="00AA2284"/>
    <w:rsid w:val="00AA2307"/>
    <w:rsid w:val="00AA2CD4"/>
    <w:rsid w:val="00AA3339"/>
    <w:rsid w:val="00AA52DA"/>
    <w:rsid w:val="00AA5437"/>
    <w:rsid w:val="00AA58E8"/>
    <w:rsid w:val="00AA5CB4"/>
    <w:rsid w:val="00AB0204"/>
    <w:rsid w:val="00AB0409"/>
    <w:rsid w:val="00AB0A41"/>
    <w:rsid w:val="00AB10DF"/>
    <w:rsid w:val="00AB1481"/>
    <w:rsid w:val="00AB1CFD"/>
    <w:rsid w:val="00AB2A49"/>
    <w:rsid w:val="00AB2F85"/>
    <w:rsid w:val="00AB3946"/>
    <w:rsid w:val="00AB69A5"/>
    <w:rsid w:val="00AB7775"/>
    <w:rsid w:val="00AC0259"/>
    <w:rsid w:val="00AC0633"/>
    <w:rsid w:val="00AC2DA9"/>
    <w:rsid w:val="00AC2F14"/>
    <w:rsid w:val="00AC407D"/>
    <w:rsid w:val="00AC421D"/>
    <w:rsid w:val="00AC4B7A"/>
    <w:rsid w:val="00AC4DD8"/>
    <w:rsid w:val="00AD0F48"/>
    <w:rsid w:val="00AD157A"/>
    <w:rsid w:val="00AD1990"/>
    <w:rsid w:val="00AD2716"/>
    <w:rsid w:val="00AD46C8"/>
    <w:rsid w:val="00AD5834"/>
    <w:rsid w:val="00AD60F5"/>
    <w:rsid w:val="00AD695A"/>
    <w:rsid w:val="00AD6ABB"/>
    <w:rsid w:val="00AD75FB"/>
    <w:rsid w:val="00AE02AE"/>
    <w:rsid w:val="00AE1DE8"/>
    <w:rsid w:val="00AE1FC9"/>
    <w:rsid w:val="00AE2161"/>
    <w:rsid w:val="00AE2D85"/>
    <w:rsid w:val="00AE469A"/>
    <w:rsid w:val="00AE4E84"/>
    <w:rsid w:val="00AE4EA4"/>
    <w:rsid w:val="00AE4F6C"/>
    <w:rsid w:val="00AE6961"/>
    <w:rsid w:val="00AE6F8D"/>
    <w:rsid w:val="00AE7416"/>
    <w:rsid w:val="00AE7B4B"/>
    <w:rsid w:val="00AE7EBB"/>
    <w:rsid w:val="00AF0544"/>
    <w:rsid w:val="00AF05A0"/>
    <w:rsid w:val="00AF0F04"/>
    <w:rsid w:val="00AF1437"/>
    <w:rsid w:val="00AF1755"/>
    <w:rsid w:val="00AF1FAC"/>
    <w:rsid w:val="00AF30F1"/>
    <w:rsid w:val="00AF37FD"/>
    <w:rsid w:val="00AF640A"/>
    <w:rsid w:val="00AF6E60"/>
    <w:rsid w:val="00AF6EC7"/>
    <w:rsid w:val="00AF7D2D"/>
    <w:rsid w:val="00AF7F71"/>
    <w:rsid w:val="00B001E7"/>
    <w:rsid w:val="00B00F96"/>
    <w:rsid w:val="00B010AA"/>
    <w:rsid w:val="00B0203D"/>
    <w:rsid w:val="00B028CB"/>
    <w:rsid w:val="00B02ACD"/>
    <w:rsid w:val="00B042A3"/>
    <w:rsid w:val="00B04C5C"/>
    <w:rsid w:val="00B04D79"/>
    <w:rsid w:val="00B04E67"/>
    <w:rsid w:val="00B054FD"/>
    <w:rsid w:val="00B056FD"/>
    <w:rsid w:val="00B05B5C"/>
    <w:rsid w:val="00B05FC9"/>
    <w:rsid w:val="00B0632B"/>
    <w:rsid w:val="00B068B8"/>
    <w:rsid w:val="00B06CB7"/>
    <w:rsid w:val="00B06E97"/>
    <w:rsid w:val="00B070C2"/>
    <w:rsid w:val="00B1029E"/>
    <w:rsid w:val="00B10425"/>
    <w:rsid w:val="00B104BB"/>
    <w:rsid w:val="00B11143"/>
    <w:rsid w:val="00B1285F"/>
    <w:rsid w:val="00B13B1D"/>
    <w:rsid w:val="00B14693"/>
    <w:rsid w:val="00B1584C"/>
    <w:rsid w:val="00B1593C"/>
    <w:rsid w:val="00B16857"/>
    <w:rsid w:val="00B16E53"/>
    <w:rsid w:val="00B1791F"/>
    <w:rsid w:val="00B17CB8"/>
    <w:rsid w:val="00B201ED"/>
    <w:rsid w:val="00B21AE6"/>
    <w:rsid w:val="00B21D52"/>
    <w:rsid w:val="00B21E6E"/>
    <w:rsid w:val="00B21EA4"/>
    <w:rsid w:val="00B22E5D"/>
    <w:rsid w:val="00B24AD8"/>
    <w:rsid w:val="00B255BF"/>
    <w:rsid w:val="00B270DC"/>
    <w:rsid w:val="00B30D3C"/>
    <w:rsid w:val="00B312B9"/>
    <w:rsid w:val="00B32047"/>
    <w:rsid w:val="00B320C4"/>
    <w:rsid w:val="00B3268E"/>
    <w:rsid w:val="00B32995"/>
    <w:rsid w:val="00B33B20"/>
    <w:rsid w:val="00B35134"/>
    <w:rsid w:val="00B35E0D"/>
    <w:rsid w:val="00B36510"/>
    <w:rsid w:val="00B371C2"/>
    <w:rsid w:val="00B37D08"/>
    <w:rsid w:val="00B41615"/>
    <w:rsid w:val="00B41C47"/>
    <w:rsid w:val="00B42727"/>
    <w:rsid w:val="00B4354B"/>
    <w:rsid w:val="00B43F07"/>
    <w:rsid w:val="00B44D2B"/>
    <w:rsid w:val="00B45EF4"/>
    <w:rsid w:val="00B47036"/>
    <w:rsid w:val="00B474C5"/>
    <w:rsid w:val="00B47939"/>
    <w:rsid w:val="00B47E76"/>
    <w:rsid w:val="00B5071F"/>
    <w:rsid w:val="00B522BA"/>
    <w:rsid w:val="00B522C6"/>
    <w:rsid w:val="00B53DA6"/>
    <w:rsid w:val="00B554E1"/>
    <w:rsid w:val="00B55D90"/>
    <w:rsid w:val="00B560B7"/>
    <w:rsid w:val="00B57A10"/>
    <w:rsid w:val="00B57B1E"/>
    <w:rsid w:val="00B613BE"/>
    <w:rsid w:val="00B6147C"/>
    <w:rsid w:val="00B63287"/>
    <w:rsid w:val="00B638A9"/>
    <w:rsid w:val="00B63B8A"/>
    <w:rsid w:val="00B65160"/>
    <w:rsid w:val="00B66387"/>
    <w:rsid w:val="00B66A9B"/>
    <w:rsid w:val="00B674DF"/>
    <w:rsid w:val="00B7000B"/>
    <w:rsid w:val="00B702AB"/>
    <w:rsid w:val="00B7507C"/>
    <w:rsid w:val="00B815DC"/>
    <w:rsid w:val="00B820F2"/>
    <w:rsid w:val="00B82F5C"/>
    <w:rsid w:val="00B83ED3"/>
    <w:rsid w:val="00B852C1"/>
    <w:rsid w:val="00B85B17"/>
    <w:rsid w:val="00B8657D"/>
    <w:rsid w:val="00B86D74"/>
    <w:rsid w:val="00B87374"/>
    <w:rsid w:val="00B8746F"/>
    <w:rsid w:val="00B87DBC"/>
    <w:rsid w:val="00B87DE3"/>
    <w:rsid w:val="00B90758"/>
    <w:rsid w:val="00B909D8"/>
    <w:rsid w:val="00B90CBD"/>
    <w:rsid w:val="00B91813"/>
    <w:rsid w:val="00B91949"/>
    <w:rsid w:val="00B92EFE"/>
    <w:rsid w:val="00B934F5"/>
    <w:rsid w:val="00B93642"/>
    <w:rsid w:val="00B93717"/>
    <w:rsid w:val="00B93DD6"/>
    <w:rsid w:val="00B94346"/>
    <w:rsid w:val="00B94D9C"/>
    <w:rsid w:val="00B96CCA"/>
    <w:rsid w:val="00BA0D77"/>
    <w:rsid w:val="00BA1726"/>
    <w:rsid w:val="00BA35DA"/>
    <w:rsid w:val="00BA55F9"/>
    <w:rsid w:val="00BA6BA2"/>
    <w:rsid w:val="00BA7147"/>
    <w:rsid w:val="00BB0DE5"/>
    <w:rsid w:val="00BB12A7"/>
    <w:rsid w:val="00BB13F3"/>
    <w:rsid w:val="00BB1807"/>
    <w:rsid w:val="00BB247C"/>
    <w:rsid w:val="00BB2EEB"/>
    <w:rsid w:val="00BB3684"/>
    <w:rsid w:val="00BB3FB8"/>
    <w:rsid w:val="00BB5043"/>
    <w:rsid w:val="00BB52A4"/>
    <w:rsid w:val="00BB5DC9"/>
    <w:rsid w:val="00BB610D"/>
    <w:rsid w:val="00BB6438"/>
    <w:rsid w:val="00BB752D"/>
    <w:rsid w:val="00BB7FFE"/>
    <w:rsid w:val="00BC1305"/>
    <w:rsid w:val="00BC1744"/>
    <w:rsid w:val="00BC2553"/>
    <w:rsid w:val="00BC3075"/>
    <w:rsid w:val="00BC40BA"/>
    <w:rsid w:val="00BC5A8A"/>
    <w:rsid w:val="00BC65F0"/>
    <w:rsid w:val="00BC66BD"/>
    <w:rsid w:val="00BC6729"/>
    <w:rsid w:val="00BC6920"/>
    <w:rsid w:val="00BC741A"/>
    <w:rsid w:val="00BC779C"/>
    <w:rsid w:val="00BC7A5C"/>
    <w:rsid w:val="00BD0F7C"/>
    <w:rsid w:val="00BD1196"/>
    <w:rsid w:val="00BD12D6"/>
    <w:rsid w:val="00BD16F3"/>
    <w:rsid w:val="00BD1C90"/>
    <w:rsid w:val="00BD25ED"/>
    <w:rsid w:val="00BD3633"/>
    <w:rsid w:val="00BD3653"/>
    <w:rsid w:val="00BD380A"/>
    <w:rsid w:val="00BD3A28"/>
    <w:rsid w:val="00BD472B"/>
    <w:rsid w:val="00BD4C7C"/>
    <w:rsid w:val="00BD546A"/>
    <w:rsid w:val="00BD551E"/>
    <w:rsid w:val="00BD6C27"/>
    <w:rsid w:val="00BD73EB"/>
    <w:rsid w:val="00BD7DD4"/>
    <w:rsid w:val="00BE0C6C"/>
    <w:rsid w:val="00BE147C"/>
    <w:rsid w:val="00BE1A1F"/>
    <w:rsid w:val="00BE1EBC"/>
    <w:rsid w:val="00BE42AB"/>
    <w:rsid w:val="00BE4516"/>
    <w:rsid w:val="00BE46C8"/>
    <w:rsid w:val="00BE4E29"/>
    <w:rsid w:val="00BE52A8"/>
    <w:rsid w:val="00BE75EF"/>
    <w:rsid w:val="00BE7A8F"/>
    <w:rsid w:val="00BF0D64"/>
    <w:rsid w:val="00BF1C8A"/>
    <w:rsid w:val="00BF25D2"/>
    <w:rsid w:val="00BF2BD6"/>
    <w:rsid w:val="00BF2C07"/>
    <w:rsid w:val="00BF43B4"/>
    <w:rsid w:val="00BF507C"/>
    <w:rsid w:val="00BF61FC"/>
    <w:rsid w:val="00BF6238"/>
    <w:rsid w:val="00BF7556"/>
    <w:rsid w:val="00BF7A8D"/>
    <w:rsid w:val="00C00DA9"/>
    <w:rsid w:val="00C01CB4"/>
    <w:rsid w:val="00C01E3A"/>
    <w:rsid w:val="00C02B76"/>
    <w:rsid w:val="00C02E71"/>
    <w:rsid w:val="00C039A7"/>
    <w:rsid w:val="00C03E94"/>
    <w:rsid w:val="00C04123"/>
    <w:rsid w:val="00C04A91"/>
    <w:rsid w:val="00C05A6C"/>
    <w:rsid w:val="00C05BFA"/>
    <w:rsid w:val="00C05E3B"/>
    <w:rsid w:val="00C05ED9"/>
    <w:rsid w:val="00C0778A"/>
    <w:rsid w:val="00C07B4C"/>
    <w:rsid w:val="00C07D35"/>
    <w:rsid w:val="00C07E4A"/>
    <w:rsid w:val="00C10276"/>
    <w:rsid w:val="00C111BF"/>
    <w:rsid w:val="00C11B4F"/>
    <w:rsid w:val="00C11BAA"/>
    <w:rsid w:val="00C138CC"/>
    <w:rsid w:val="00C13C25"/>
    <w:rsid w:val="00C146C4"/>
    <w:rsid w:val="00C15860"/>
    <w:rsid w:val="00C165AC"/>
    <w:rsid w:val="00C16650"/>
    <w:rsid w:val="00C20306"/>
    <w:rsid w:val="00C20CBC"/>
    <w:rsid w:val="00C210FB"/>
    <w:rsid w:val="00C21D46"/>
    <w:rsid w:val="00C225F6"/>
    <w:rsid w:val="00C226AB"/>
    <w:rsid w:val="00C25931"/>
    <w:rsid w:val="00C269D0"/>
    <w:rsid w:val="00C26E18"/>
    <w:rsid w:val="00C26F95"/>
    <w:rsid w:val="00C3095D"/>
    <w:rsid w:val="00C30E9C"/>
    <w:rsid w:val="00C311FE"/>
    <w:rsid w:val="00C315D0"/>
    <w:rsid w:val="00C32B99"/>
    <w:rsid w:val="00C33442"/>
    <w:rsid w:val="00C33A02"/>
    <w:rsid w:val="00C33C90"/>
    <w:rsid w:val="00C34E84"/>
    <w:rsid w:val="00C35486"/>
    <w:rsid w:val="00C35B97"/>
    <w:rsid w:val="00C37A96"/>
    <w:rsid w:val="00C4097E"/>
    <w:rsid w:val="00C410F0"/>
    <w:rsid w:val="00C422D8"/>
    <w:rsid w:val="00C423C2"/>
    <w:rsid w:val="00C42CC4"/>
    <w:rsid w:val="00C42FC5"/>
    <w:rsid w:val="00C432FE"/>
    <w:rsid w:val="00C4511F"/>
    <w:rsid w:val="00C45B27"/>
    <w:rsid w:val="00C46164"/>
    <w:rsid w:val="00C479FF"/>
    <w:rsid w:val="00C47F21"/>
    <w:rsid w:val="00C5097F"/>
    <w:rsid w:val="00C509E6"/>
    <w:rsid w:val="00C510D7"/>
    <w:rsid w:val="00C51996"/>
    <w:rsid w:val="00C51BE9"/>
    <w:rsid w:val="00C51FD4"/>
    <w:rsid w:val="00C52420"/>
    <w:rsid w:val="00C52945"/>
    <w:rsid w:val="00C53A56"/>
    <w:rsid w:val="00C53B57"/>
    <w:rsid w:val="00C53F1F"/>
    <w:rsid w:val="00C5407C"/>
    <w:rsid w:val="00C55C4A"/>
    <w:rsid w:val="00C55C53"/>
    <w:rsid w:val="00C570B9"/>
    <w:rsid w:val="00C57383"/>
    <w:rsid w:val="00C5790D"/>
    <w:rsid w:val="00C6010C"/>
    <w:rsid w:val="00C604F1"/>
    <w:rsid w:val="00C608C2"/>
    <w:rsid w:val="00C60B1D"/>
    <w:rsid w:val="00C611B7"/>
    <w:rsid w:val="00C61E28"/>
    <w:rsid w:val="00C61E2B"/>
    <w:rsid w:val="00C61FBF"/>
    <w:rsid w:val="00C627B2"/>
    <w:rsid w:val="00C628E9"/>
    <w:rsid w:val="00C642DB"/>
    <w:rsid w:val="00C64D88"/>
    <w:rsid w:val="00C65D29"/>
    <w:rsid w:val="00C66B01"/>
    <w:rsid w:val="00C66D9F"/>
    <w:rsid w:val="00C66FBF"/>
    <w:rsid w:val="00C67936"/>
    <w:rsid w:val="00C70B1B"/>
    <w:rsid w:val="00C719CC"/>
    <w:rsid w:val="00C71E37"/>
    <w:rsid w:val="00C73817"/>
    <w:rsid w:val="00C744F1"/>
    <w:rsid w:val="00C749B4"/>
    <w:rsid w:val="00C7605C"/>
    <w:rsid w:val="00C77279"/>
    <w:rsid w:val="00C77E60"/>
    <w:rsid w:val="00C821DA"/>
    <w:rsid w:val="00C82C17"/>
    <w:rsid w:val="00C83263"/>
    <w:rsid w:val="00C83977"/>
    <w:rsid w:val="00C84D18"/>
    <w:rsid w:val="00C84E0A"/>
    <w:rsid w:val="00C85A3D"/>
    <w:rsid w:val="00C9004B"/>
    <w:rsid w:val="00C9041E"/>
    <w:rsid w:val="00C90C61"/>
    <w:rsid w:val="00C90FF5"/>
    <w:rsid w:val="00C931D6"/>
    <w:rsid w:val="00C94D5A"/>
    <w:rsid w:val="00C94E05"/>
    <w:rsid w:val="00C95AF9"/>
    <w:rsid w:val="00C972DA"/>
    <w:rsid w:val="00C97634"/>
    <w:rsid w:val="00C97CBA"/>
    <w:rsid w:val="00CA1852"/>
    <w:rsid w:val="00CA1CF4"/>
    <w:rsid w:val="00CA22AD"/>
    <w:rsid w:val="00CA4CF4"/>
    <w:rsid w:val="00CA50C9"/>
    <w:rsid w:val="00CA53A8"/>
    <w:rsid w:val="00CA57C5"/>
    <w:rsid w:val="00CA5BBA"/>
    <w:rsid w:val="00CB0E56"/>
    <w:rsid w:val="00CB2D49"/>
    <w:rsid w:val="00CB2DC7"/>
    <w:rsid w:val="00CB3B17"/>
    <w:rsid w:val="00CB51DE"/>
    <w:rsid w:val="00CB5407"/>
    <w:rsid w:val="00CC10B0"/>
    <w:rsid w:val="00CC177F"/>
    <w:rsid w:val="00CC1B19"/>
    <w:rsid w:val="00CC4122"/>
    <w:rsid w:val="00CC4183"/>
    <w:rsid w:val="00CC42F7"/>
    <w:rsid w:val="00CC4348"/>
    <w:rsid w:val="00CC593B"/>
    <w:rsid w:val="00CC7094"/>
    <w:rsid w:val="00CC7181"/>
    <w:rsid w:val="00CC7221"/>
    <w:rsid w:val="00CC7870"/>
    <w:rsid w:val="00CD0CB5"/>
    <w:rsid w:val="00CD22F2"/>
    <w:rsid w:val="00CD35A7"/>
    <w:rsid w:val="00CD442A"/>
    <w:rsid w:val="00CD51F7"/>
    <w:rsid w:val="00CD5580"/>
    <w:rsid w:val="00CD58D7"/>
    <w:rsid w:val="00CD62A7"/>
    <w:rsid w:val="00CD76E0"/>
    <w:rsid w:val="00CE125D"/>
    <w:rsid w:val="00CE16F3"/>
    <w:rsid w:val="00CE1DFC"/>
    <w:rsid w:val="00CE2150"/>
    <w:rsid w:val="00CE3056"/>
    <w:rsid w:val="00CE4042"/>
    <w:rsid w:val="00CE4C5A"/>
    <w:rsid w:val="00CE521D"/>
    <w:rsid w:val="00CE6C4E"/>
    <w:rsid w:val="00CE7270"/>
    <w:rsid w:val="00CF0079"/>
    <w:rsid w:val="00CF0A62"/>
    <w:rsid w:val="00CF18CD"/>
    <w:rsid w:val="00CF1A91"/>
    <w:rsid w:val="00CF2B0F"/>
    <w:rsid w:val="00CF2EDA"/>
    <w:rsid w:val="00CF331B"/>
    <w:rsid w:val="00CF3ED0"/>
    <w:rsid w:val="00CF6A46"/>
    <w:rsid w:val="00CF7E1C"/>
    <w:rsid w:val="00D009B4"/>
    <w:rsid w:val="00D00E65"/>
    <w:rsid w:val="00D01718"/>
    <w:rsid w:val="00D01D67"/>
    <w:rsid w:val="00D021E6"/>
    <w:rsid w:val="00D02B63"/>
    <w:rsid w:val="00D0338C"/>
    <w:rsid w:val="00D04A1E"/>
    <w:rsid w:val="00D04DDD"/>
    <w:rsid w:val="00D0510A"/>
    <w:rsid w:val="00D05709"/>
    <w:rsid w:val="00D06101"/>
    <w:rsid w:val="00D067C3"/>
    <w:rsid w:val="00D06C7F"/>
    <w:rsid w:val="00D07201"/>
    <w:rsid w:val="00D0720E"/>
    <w:rsid w:val="00D101CE"/>
    <w:rsid w:val="00D111D4"/>
    <w:rsid w:val="00D11C68"/>
    <w:rsid w:val="00D1315F"/>
    <w:rsid w:val="00D13BB8"/>
    <w:rsid w:val="00D14264"/>
    <w:rsid w:val="00D149CD"/>
    <w:rsid w:val="00D17411"/>
    <w:rsid w:val="00D17BA2"/>
    <w:rsid w:val="00D17C97"/>
    <w:rsid w:val="00D2047B"/>
    <w:rsid w:val="00D20592"/>
    <w:rsid w:val="00D206AD"/>
    <w:rsid w:val="00D208AF"/>
    <w:rsid w:val="00D20BDE"/>
    <w:rsid w:val="00D20DF8"/>
    <w:rsid w:val="00D21426"/>
    <w:rsid w:val="00D22E86"/>
    <w:rsid w:val="00D23563"/>
    <w:rsid w:val="00D24B46"/>
    <w:rsid w:val="00D24FC6"/>
    <w:rsid w:val="00D2636C"/>
    <w:rsid w:val="00D26878"/>
    <w:rsid w:val="00D27BCF"/>
    <w:rsid w:val="00D30E62"/>
    <w:rsid w:val="00D31113"/>
    <w:rsid w:val="00D31D48"/>
    <w:rsid w:val="00D32E32"/>
    <w:rsid w:val="00D33617"/>
    <w:rsid w:val="00D33A11"/>
    <w:rsid w:val="00D3425B"/>
    <w:rsid w:val="00D37114"/>
    <w:rsid w:val="00D37CF6"/>
    <w:rsid w:val="00D40A64"/>
    <w:rsid w:val="00D40BEB"/>
    <w:rsid w:val="00D43298"/>
    <w:rsid w:val="00D433AE"/>
    <w:rsid w:val="00D43711"/>
    <w:rsid w:val="00D43C43"/>
    <w:rsid w:val="00D443B0"/>
    <w:rsid w:val="00D44682"/>
    <w:rsid w:val="00D44799"/>
    <w:rsid w:val="00D45E0E"/>
    <w:rsid w:val="00D46526"/>
    <w:rsid w:val="00D4706E"/>
    <w:rsid w:val="00D4787E"/>
    <w:rsid w:val="00D506CB"/>
    <w:rsid w:val="00D5175A"/>
    <w:rsid w:val="00D51D2C"/>
    <w:rsid w:val="00D52572"/>
    <w:rsid w:val="00D52CBE"/>
    <w:rsid w:val="00D536F4"/>
    <w:rsid w:val="00D53D3F"/>
    <w:rsid w:val="00D542B5"/>
    <w:rsid w:val="00D543C8"/>
    <w:rsid w:val="00D54B77"/>
    <w:rsid w:val="00D54CAD"/>
    <w:rsid w:val="00D5521D"/>
    <w:rsid w:val="00D55767"/>
    <w:rsid w:val="00D57E3C"/>
    <w:rsid w:val="00D602FA"/>
    <w:rsid w:val="00D60963"/>
    <w:rsid w:val="00D61DCC"/>
    <w:rsid w:val="00D61E0A"/>
    <w:rsid w:val="00D61F68"/>
    <w:rsid w:val="00D62C76"/>
    <w:rsid w:val="00D63204"/>
    <w:rsid w:val="00D6430F"/>
    <w:rsid w:val="00D702D2"/>
    <w:rsid w:val="00D70641"/>
    <w:rsid w:val="00D70EBB"/>
    <w:rsid w:val="00D71149"/>
    <w:rsid w:val="00D7354C"/>
    <w:rsid w:val="00D75D4C"/>
    <w:rsid w:val="00D75E20"/>
    <w:rsid w:val="00D76306"/>
    <w:rsid w:val="00D80117"/>
    <w:rsid w:val="00D805F1"/>
    <w:rsid w:val="00D80644"/>
    <w:rsid w:val="00D8216F"/>
    <w:rsid w:val="00D82821"/>
    <w:rsid w:val="00D84F49"/>
    <w:rsid w:val="00D85EEC"/>
    <w:rsid w:val="00D86408"/>
    <w:rsid w:val="00D86550"/>
    <w:rsid w:val="00D87E83"/>
    <w:rsid w:val="00D90242"/>
    <w:rsid w:val="00D90832"/>
    <w:rsid w:val="00D91135"/>
    <w:rsid w:val="00D91654"/>
    <w:rsid w:val="00D917B4"/>
    <w:rsid w:val="00D91807"/>
    <w:rsid w:val="00D92E19"/>
    <w:rsid w:val="00D9427D"/>
    <w:rsid w:val="00D944BD"/>
    <w:rsid w:val="00D95046"/>
    <w:rsid w:val="00D95F7C"/>
    <w:rsid w:val="00D969E1"/>
    <w:rsid w:val="00D97B59"/>
    <w:rsid w:val="00DA1022"/>
    <w:rsid w:val="00DA27E7"/>
    <w:rsid w:val="00DA2BEF"/>
    <w:rsid w:val="00DA46EE"/>
    <w:rsid w:val="00DA4AAF"/>
    <w:rsid w:val="00DA5BF1"/>
    <w:rsid w:val="00DA5FD2"/>
    <w:rsid w:val="00DA611A"/>
    <w:rsid w:val="00DA7CC3"/>
    <w:rsid w:val="00DB0098"/>
    <w:rsid w:val="00DB01D7"/>
    <w:rsid w:val="00DB0BCE"/>
    <w:rsid w:val="00DB11B0"/>
    <w:rsid w:val="00DB1731"/>
    <w:rsid w:val="00DB2AE3"/>
    <w:rsid w:val="00DB2CE4"/>
    <w:rsid w:val="00DB2F38"/>
    <w:rsid w:val="00DB3249"/>
    <w:rsid w:val="00DB3DBF"/>
    <w:rsid w:val="00DB7D51"/>
    <w:rsid w:val="00DC00EB"/>
    <w:rsid w:val="00DC0778"/>
    <w:rsid w:val="00DC0C69"/>
    <w:rsid w:val="00DC0C70"/>
    <w:rsid w:val="00DC3DDB"/>
    <w:rsid w:val="00DC486E"/>
    <w:rsid w:val="00DC4873"/>
    <w:rsid w:val="00DC4A91"/>
    <w:rsid w:val="00DC4B73"/>
    <w:rsid w:val="00DC4D7C"/>
    <w:rsid w:val="00DC6E52"/>
    <w:rsid w:val="00DC784E"/>
    <w:rsid w:val="00DC7FFD"/>
    <w:rsid w:val="00DD068A"/>
    <w:rsid w:val="00DD0B10"/>
    <w:rsid w:val="00DD1844"/>
    <w:rsid w:val="00DD2300"/>
    <w:rsid w:val="00DD2539"/>
    <w:rsid w:val="00DD4C4B"/>
    <w:rsid w:val="00DD5016"/>
    <w:rsid w:val="00DD54FD"/>
    <w:rsid w:val="00DD6CAB"/>
    <w:rsid w:val="00DD7EBF"/>
    <w:rsid w:val="00DE3231"/>
    <w:rsid w:val="00DE396F"/>
    <w:rsid w:val="00DE4638"/>
    <w:rsid w:val="00DE5649"/>
    <w:rsid w:val="00DE5AD1"/>
    <w:rsid w:val="00DE5DC4"/>
    <w:rsid w:val="00DE610C"/>
    <w:rsid w:val="00DE789B"/>
    <w:rsid w:val="00DE7AFC"/>
    <w:rsid w:val="00DF0836"/>
    <w:rsid w:val="00DF09F6"/>
    <w:rsid w:val="00DF304F"/>
    <w:rsid w:val="00DF5144"/>
    <w:rsid w:val="00DF590E"/>
    <w:rsid w:val="00DF5986"/>
    <w:rsid w:val="00DF7DC1"/>
    <w:rsid w:val="00E00E51"/>
    <w:rsid w:val="00E01839"/>
    <w:rsid w:val="00E0242F"/>
    <w:rsid w:val="00E0350A"/>
    <w:rsid w:val="00E03695"/>
    <w:rsid w:val="00E04313"/>
    <w:rsid w:val="00E04E26"/>
    <w:rsid w:val="00E05573"/>
    <w:rsid w:val="00E05E41"/>
    <w:rsid w:val="00E06813"/>
    <w:rsid w:val="00E06B14"/>
    <w:rsid w:val="00E076B8"/>
    <w:rsid w:val="00E07792"/>
    <w:rsid w:val="00E107B0"/>
    <w:rsid w:val="00E10FF6"/>
    <w:rsid w:val="00E1223D"/>
    <w:rsid w:val="00E12482"/>
    <w:rsid w:val="00E12900"/>
    <w:rsid w:val="00E12E9B"/>
    <w:rsid w:val="00E12FBE"/>
    <w:rsid w:val="00E1483E"/>
    <w:rsid w:val="00E149BC"/>
    <w:rsid w:val="00E152B4"/>
    <w:rsid w:val="00E16450"/>
    <w:rsid w:val="00E17A0D"/>
    <w:rsid w:val="00E204CF"/>
    <w:rsid w:val="00E205E3"/>
    <w:rsid w:val="00E20B6A"/>
    <w:rsid w:val="00E2127C"/>
    <w:rsid w:val="00E22157"/>
    <w:rsid w:val="00E227D4"/>
    <w:rsid w:val="00E2327B"/>
    <w:rsid w:val="00E236A7"/>
    <w:rsid w:val="00E24B2C"/>
    <w:rsid w:val="00E255F1"/>
    <w:rsid w:val="00E25DDE"/>
    <w:rsid w:val="00E25E40"/>
    <w:rsid w:val="00E26127"/>
    <w:rsid w:val="00E261B9"/>
    <w:rsid w:val="00E2686B"/>
    <w:rsid w:val="00E268D1"/>
    <w:rsid w:val="00E26FA8"/>
    <w:rsid w:val="00E273C7"/>
    <w:rsid w:val="00E3028E"/>
    <w:rsid w:val="00E308AD"/>
    <w:rsid w:val="00E30E82"/>
    <w:rsid w:val="00E32058"/>
    <w:rsid w:val="00E32B97"/>
    <w:rsid w:val="00E32C44"/>
    <w:rsid w:val="00E365D0"/>
    <w:rsid w:val="00E366B1"/>
    <w:rsid w:val="00E37598"/>
    <w:rsid w:val="00E37B85"/>
    <w:rsid w:val="00E4018A"/>
    <w:rsid w:val="00E406A0"/>
    <w:rsid w:val="00E40B8E"/>
    <w:rsid w:val="00E40FE6"/>
    <w:rsid w:val="00E41EE5"/>
    <w:rsid w:val="00E4280A"/>
    <w:rsid w:val="00E4709E"/>
    <w:rsid w:val="00E47A8B"/>
    <w:rsid w:val="00E50084"/>
    <w:rsid w:val="00E50CA5"/>
    <w:rsid w:val="00E523FD"/>
    <w:rsid w:val="00E52D10"/>
    <w:rsid w:val="00E53E9A"/>
    <w:rsid w:val="00E54A1E"/>
    <w:rsid w:val="00E54C87"/>
    <w:rsid w:val="00E56CE1"/>
    <w:rsid w:val="00E56EEB"/>
    <w:rsid w:val="00E5793C"/>
    <w:rsid w:val="00E57BEA"/>
    <w:rsid w:val="00E6051F"/>
    <w:rsid w:val="00E60F00"/>
    <w:rsid w:val="00E61825"/>
    <w:rsid w:val="00E6270B"/>
    <w:rsid w:val="00E6323F"/>
    <w:rsid w:val="00E6400A"/>
    <w:rsid w:val="00E65451"/>
    <w:rsid w:val="00E656B5"/>
    <w:rsid w:val="00E664CF"/>
    <w:rsid w:val="00E667FD"/>
    <w:rsid w:val="00E66C99"/>
    <w:rsid w:val="00E67038"/>
    <w:rsid w:val="00E7022B"/>
    <w:rsid w:val="00E70B0E"/>
    <w:rsid w:val="00E71314"/>
    <w:rsid w:val="00E713CC"/>
    <w:rsid w:val="00E714BF"/>
    <w:rsid w:val="00E71883"/>
    <w:rsid w:val="00E71B64"/>
    <w:rsid w:val="00E7340D"/>
    <w:rsid w:val="00E7434A"/>
    <w:rsid w:val="00E74DBC"/>
    <w:rsid w:val="00E75AE0"/>
    <w:rsid w:val="00E761F7"/>
    <w:rsid w:val="00E775F5"/>
    <w:rsid w:val="00E77D0F"/>
    <w:rsid w:val="00E77E2F"/>
    <w:rsid w:val="00E8087F"/>
    <w:rsid w:val="00E813F9"/>
    <w:rsid w:val="00E82B77"/>
    <w:rsid w:val="00E836B2"/>
    <w:rsid w:val="00E83D7E"/>
    <w:rsid w:val="00E8512D"/>
    <w:rsid w:val="00E85330"/>
    <w:rsid w:val="00E85969"/>
    <w:rsid w:val="00E859DA"/>
    <w:rsid w:val="00E8671A"/>
    <w:rsid w:val="00E86D6A"/>
    <w:rsid w:val="00E872C6"/>
    <w:rsid w:val="00E877DE"/>
    <w:rsid w:val="00E90358"/>
    <w:rsid w:val="00E92B43"/>
    <w:rsid w:val="00E93435"/>
    <w:rsid w:val="00E934FB"/>
    <w:rsid w:val="00E935B0"/>
    <w:rsid w:val="00E93B5E"/>
    <w:rsid w:val="00E9524A"/>
    <w:rsid w:val="00E95AC6"/>
    <w:rsid w:val="00E95B9E"/>
    <w:rsid w:val="00E96AEB"/>
    <w:rsid w:val="00EA0C59"/>
    <w:rsid w:val="00EA29D8"/>
    <w:rsid w:val="00EA422A"/>
    <w:rsid w:val="00EA430B"/>
    <w:rsid w:val="00EA4507"/>
    <w:rsid w:val="00EA4F2D"/>
    <w:rsid w:val="00EA5483"/>
    <w:rsid w:val="00EA5D44"/>
    <w:rsid w:val="00EA6927"/>
    <w:rsid w:val="00EA70B8"/>
    <w:rsid w:val="00EA7B3A"/>
    <w:rsid w:val="00EA7C33"/>
    <w:rsid w:val="00EA7F7A"/>
    <w:rsid w:val="00EB0049"/>
    <w:rsid w:val="00EB0CED"/>
    <w:rsid w:val="00EB16B5"/>
    <w:rsid w:val="00EB2A75"/>
    <w:rsid w:val="00EB2C0D"/>
    <w:rsid w:val="00EB3468"/>
    <w:rsid w:val="00EB3551"/>
    <w:rsid w:val="00EB47BA"/>
    <w:rsid w:val="00EB65D0"/>
    <w:rsid w:val="00EC034A"/>
    <w:rsid w:val="00EC040F"/>
    <w:rsid w:val="00EC0A4D"/>
    <w:rsid w:val="00EC0DD8"/>
    <w:rsid w:val="00EC1036"/>
    <w:rsid w:val="00EC1AC8"/>
    <w:rsid w:val="00EC298E"/>
    <w:rsid w:val="00EC2FDB"/>
    <w:rsid w:val="00EC3A0E"/>
    <w:rsid w:val="00EC3CD9"/>
    <w:rsid w:val="00EC6352"/>
    <w:rsid w:val="00EC730A"/>
    <w:rsid w:val="00EC7FA4"/>
    <w:rsid w:val="00ED0CC6"/>
    <w:rsid w:val="00ED0E63"/>
    <w:rsid w:val="00ED16C7"/>
    <w:rsid w:val="00ED34A6"/>
    <w:rsid w:val="00ED3683"/>
    <w:rsid w:val="00ED3694"/>
    <w:rsid w:val="00ED406D"/>
    <w:rsid w:val="00ED5C1F"/>
    <w:rsid w:val="00ED6C20"/>
    <w:rsid w:val="00ED7405"/>
    <w:rsid w:val="00EE034E"/>
    <w:rsid w:val="00EE132D"/>
    <w:rsid w:val="00EE1981"/>
    <w:rsid w:val="00EE2820"/>
    <w:rsid w:val="00EE396F"/>
    <w:rsid w:val="00EE3A37"/>
    <w:rsid w:val="00EE3D63"/>
    <w:rsid w:val="00EE5F32"/>
    <w:rsid w:val="00EE7F7D"/>
    <w:rsid w:val="00EE7FB7"/>
    <w:rsid w:val="00EF007B"/>
    <w:rsid w:val="00EF1CD5"/>
    <w:rsid w:val="00EF23FB"/>
    <w:rsid w:val="00EF24E5"/>
    <w:rsid w:val="00EF2808"/>
    <w:rsid w:val="00EF28FA"/>
    <w:rsid w:val="00EF3818"/>
    <w:rsid w:val="00EF3D88"/>
    <w:rsid w:val="00EF4C96"/>
    <w:rsid w:val="00EF68C5"/>
    <w:rsid w:val="00EF7ACF"/>
    <w:rsid w:val="00EF7C32"/>
    <w:rsid w:val="00F01CBB"/>
    <w:rsid w:val="00F02558"/>
    <w:rsid w:val="00F025B0"/>
    <w:rsid w:val="00F02D14"/>
    <w:rsid w:val="00F03785"/>
    <w:rsid w:val="00F039EF"/>
    <w:rsid w:val="00F05348"/>
    <w:rsid w:val="00F055E1"/>
    <w:rsid w:val="00F1009B"/>
    <w:rsid w:val="00F10A9E"/>
    <w:rsid w:val="00F11748"/>
    <w:rsid w:val="00F120AB"/>
    <w:rsid w:val="00F131EB"/>
    <w:rsid w:val="00F171E6"/>
    <w:rsid w:val="00F178C8"/>
    <w:rsid w:val="00F17D98"/>
    <w:rsid w:val="00F17FE8"/>
    <w:rsid w:val="00F20033"/>
    <w:rsid w:val="00F203B4"/>
    <w:rsid w:val="00F206E0"/>
    <w:rsid w:val="00F21590"/>
    <w:rsid w:val="00F223C5"/>
    <w:rsid w:val="00F224EA"/>
    <w:rsid w:val="00F238D5"/>
    <w:rsid w:val="00F23CF0"/>
    <w:rsid w:val="00F258FC"/>
    <w:rsid w:val="00F25B65"/>
    <w:rsid w:val="00F27459"/>
    <w:rsid w:val="00F30767"/>
    <w:rsid w:val="00F3137A"/>
    <w:rsid w:val="00F3576C"/>
    <w:rsid w:val="00F357E4"/>
    <w:rsid w:val="00F35D9B"/>
    <w:rsid w:val="00F36012"/>
    <w:rsid w:val="00F36452"/>
    <w:rsid w:val="00F37EA5"/>
    <w:rsid w:val="00F40234"/>
    <w:rsid w:val="00F40283"/>
    <w:rsid w:val="00F402C8"/>
    <w:rsid w:val="00F40399"/>
    <w:rsid w:val="00F40B02"/>
    <w:rsid w:val="00F40F91"/>
    <w:rsid w:val="00F47916"/>
    <w:rsid w:val="00F47BBB"/>
    <w:rsid w:val="00F51772"/>
    <w:rsid w:val="00F52487"/>
    <w:rsid w:val="00F52871"/>
    <w:rsid w:val="00F52DB2"/>
    <w:rsid w:val="00F5347A"/>
    <w:rsid w:val="00F53483"/>
    <w:rsid w:val="00F534CB"/>
    <w:rsid w:val="00F53611"/>
    <w:rsid w:val="00F54C55"/>
    <w:rsid w:val="00F55735"/>
    <w:rsid w:val="00F55FD4"/>
    <w:rsid w:val="00F5659F"/>
    <w:rsid w:val="00F56AAA"/>
    <w:rsid w:val="00F573A3"/>
    <w:rsid w:val="00F6019C"/>
    <w:rsid w:val="00F60699"/>
    <w:rsid w:val="00F622F5"/>
    <w:rsid w:val="00F6242C"/>
    <w:rsid w:val="00F62770"/>
    <w:rsid w:val="00F62C3C"/>
    <w:rsid w:val="00F6388C"/>
    <w:rsid w:val="00F64EEB"/>
    <w:rsid w:val="00F65347"/>
    <w:rsid w:val="00F655D3"/>
    <w:rsid w:val="00F66791"/>
    <w:rsid w:val="00F66F6A"/>
    <w:rsid w:val="00F6705B"/>
    <w:rsid w:val="00F677D0"/>
    <w:rsid w:val="00F678DB"/>
    <w:rsid w:val="00F67962"/>
    <w:rsid w:val="00F70282"/>
    <w:rsid w:val="00F7046D"/>
    <w:rsid w:val="00F70D98"/>
    <w:rsid w:val="00F71BC3"/>
    <w:rsid w:val="00F72123"/>
    <w:rsid w:val="00F7387E"/>
    <w:rsid w:val="00F73D14"/>
    <w:rsid w:val="00F74E90"/>
    <w:rsid w:val="00F75CB0"/>
    <w:rsid w:val="00F75E85"/>
    <w:rsid w:val="00F76E27"/>
    <w:rsid w:val="00F770B4"/>
    <w:rsid w:val="00F80938"/>
    <w:rsid w:val="00F82BC5"/>
    <w:rsid w:val="00F8309D"/>
    <w:rsid w:val="00F84E3B"/>
    <w:rsid w:val="00F8607B"/>
    <w:rsid w:val="00F86825"/>
    <w:rsid w:val="00F8776D"/>
    <w:rsid w:val="00F903BE"/>
    <w:rsid w:val="00F905F2"/>
    <w:rsid w:val="00F91AD8"/>
    <w:rsid w:val="00F91F1D"/>
    <w:rsid w:val="00F9225B"/>
    <w:rsid w:val="00F9394E"/>
    <w:rsid w:val="00F93985"/>
    <w:rsid w:val="00F94429"/>
    <w:rsid w:val="00F94BD1"/>
    <w:rsid w:val="00F95642"/>
    <w:rsid w:val="00F9583A"/>
    <w:rsid w:val="00F97266"/>
    <w:rsid w:val="00F977D0"/>
    <w:rsid w:val="00FA0135"/>
    <w:rsid w:val="00FA02DC"/>
    <w:rsid w:val="00FA0DD5"/>
    <w:rsid w:val="00FA1E03"/>
    <w:rsid w:val="00FA237B"/>
    <w:rsid w:val="00FA24E6"/>
    <w:rsid w:val="00FA4E10"/>
    <w:rsid w:val="00FA5B9C"/>
    <w:rsid w:val="00FA5EC5"/>
    <w:rsid w:val="00FA60F0"/>
    <w:rsid w:val="00FA620F"/>
    <w:rsid w:val="00FA6907"/>
    <w:rsid w:val="00FB1697"/>
    <w:rsid w:val="00FB1883"/>
    <w:rsid w:val="00FB1A0A"/>
    <w:rsid w:val="00FB1B34"/>
    <w:rsid w:val="00FB1BCF"/>
    <w:rsid w:val="00FB1C91"/>
    <w:rsid w:val="00FB24F3"/>
    <w:rsid w:val="00FB2A3E"/>
    <w:rsid w:val="00FB32EC"/>
    <w:rsid w:val="00FB35FD"/>
    <w:rsid w:val="00FB4256"/>
    <w:rsid w:val="00FB43F1"/>
    <w:rsid w:val="00FB5453"/>
    <w:rsid w:val="00FB6C88"/>
    <w:rsid w:val="00FB7740"/>
    <w:rsid w:val="00FB7F55"/>
    <w:rsid w:val="00FC0D35"/>
    <w:rsid w:val="00FC21F5"/>
    <w:rsid w:val="00FC303E"/>
    <w:rsid w:val="00FC3AEB"/>
    <w:rsid w:val="00FC3F2C"/>
    <w:rsid w:val="00FC3F3C"/>
    <w:rsid w:val="00FC5CB5"/>
    <w:rsid w:val="00FC61DD"/>
    <w:rsid w:val="00FC6A55"/>
    <w:rsid w:val="00FC7BAE"/>
    <w:rsid w:val="00FD08AC"/>
    <w:rsid w:val="00FD0BC9"/>
    <w:rsid w:val="00FD0BCF"/>
    <w:rsid w:val="00FD1A88"/>
    <w:rsid w:val="00FD220E"/>
    <w:rsid w:val="00FD33CE"/>
    <w:rsid w:val="00FD5C66"/>
    <w:rsid w:val="00FD6A91"/>
    <w:rsid w:val="00FE0647"/>
    <w:rsid w:val="00FE065E"/>
    <w:rsid w:val="00FE097F"/>
    <w:rsid w:val="00FE0B94"/>
    <w:rsid w:val="00FE1F81"/>
    <w:rsid w:val="00FE22B2"/>
    <w:rsid w:val="00FE52C0"/>
    <w:rsid w:val="00FE69DB"/>
    <w:rsid w:val="00FE77E2"/>
    <w:rsid w:val="00FF0AA7"/>
    <w:rsid w:val="00FF2650"/>
    <w:rsid w:val="00FF271F"/>
    <w:rsid w:val="00FF28B6"/>
    <w:rsid w:val="00FF2D84"/>
    <w:rsid w:val="00FF365B"/>
    <w:rsid w:val="00FF3B1B"/>
    <w:rsid w:val="00FF5186"/>
    <w:rsid w:val="00FF5DBE"/>
    <w:rsid w:val="00FF7B57"/>
    <w:rsid w:val="00FF7B94"/>
    <w:rsid w:val="00FF7E7E"/>
    <w:rsid w:val="3AD916A3"/>
    <w:rsid w:val="7C694E15"/>
  </w:rsids>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Calibri"/>
        <w:lang w:val="en-US" w:eastAsia="zh-CN" w:bidi="ar-SA"/>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nhideWhenUsed="0" w:uiPriority="0" w:semiHidden="0" w:name="heading 4"/>
    <w:lsdException w:qFormat="1" w:uiPriority="9"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0" w:name="Normal Indent"/>
    <w:lsdException w:uiPriority="99" w:semiHidden="0" w:name="footnote text"/>
    <w:lsdException w:uiPriority="99" w:semiHidden="0" w:name="annotation text"/>
    <w:lsdException w:uiPriority="99" w:semiHidden="0" w:name="header"/>
    <w:lsdException w:uiPriority="99"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uiPriority="99" w:semiHidden="0" w:name="footnote reference"/>
    <w:lsdException w:uiPriority="99" w:semiHidden="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semiHidden="0"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99" w:semiHidden="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99" w:semiHidden="0" w:name="Document Map"/>
    <w:lsdException w:uiPriority="0" w:name="Plain Text"/>
    <w:lsdException w:uiPriority="0" w:name="E-mail Signature"/>
    <w:lsdException w:uiPriority="99" w:semiHidden="0" w:name="Normal (Web)"/>
    <w:lsdException w:uiPriority="0" w:name="HTML Acronym"/>
    <w:lsdException w:uiPriority="0" w:name="HTML Address"/>
    <w:lsdException w:uiPriority="0" w:name="HTML Cite"/>
    <w:lsdException w:uiPriority="99" w:semiHidden="0" w:name="HTML Code"/>
    <w:lsdException w:uiPriority="0" w:name="HTML Definition"/>
    <w:lsdException w:uiPriority="0" w:name="HTML Keyboard"/>
    <w:lsdException w:uiPriority="99" w:semiHidden="0" w:name="HTML Preformatted"/>
    <w:lsdException w:uiPriority="0" w:name="HTML Sample"/>
    <w:lsdException w:uiPriority="0" w:name="HTML Typewriter"/>
    <w:lsdException w:uiPriority="0" w:name="HTML Variable"/>
    <w:lsdException w:qFormat="1" w:uiPriority="99" w:semiHidden="0" w:name="Normal Table"/>
    <w:lsdException w:uiPriority="99"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99" w:semiHidden="0" w:name="Balloon Text"/>
    <w:lsdException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100" w:beforeAutospacing="1" w:line="240" w:lineRule="atLeast"/>
      <w:ind w:firstLine="418"/>
      <w:jc w:val="both"/>
    </w:pPr>
    <w:rPr>
      <w:rFonts w:ascii="Times New Roman" w:hAnsi="Times New Roman" w:eastAsia="宋体" w:cs="Times New Roman"/>
      <w:kern w:val="2"/>
      <w:sz w:val="23"/>
      <w:szCs w:val="22"/>
      <w:lang w:val="en-US" w:eastAsia="zh-CN" w:bidi="ar-SA"/>
    </w:rPr>
  </w:style>
  <w:style w:type="paragraph" w:styleId="2">
    <w:name w:val="heading 1"/>
    <w:basedOn w:val="1"/>
    <w:next w:val="1"/>
    <w:link w:val="66"/>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67"/>
    <w:unhideWhenUsed/>
    <w:qFormat/>
    <w:uiPriority w:val="0"/>
    <w:pPr>
      <w:keepNext/>
      <w:keepLines/>
      <w:numPr>
        <w:ilvl w:val="1"/>
        <w:numId w:val="1"/>
      </w:numPr>
      <w:spacing w:before="260" w:after="260" w:line="416" w:lineRule="auto"/>
      <w:outlineLvl w:val="1"/>
    </w:pPr>
    <w:rPr>
      <w:rFonts w:ascii="Cambria" w:hAnsi="Cambria"/>
      <w:b/>
      <w:bCs/>
      <w:sz w:val="32"/>
      <w:szCs w:val="32"/>
    </w:rPr>
  </w:style>
  <w:style w:type="paragraph" w:styleId="4">
    <w:name w:val="heading 3"/>
    <w:basedOn w:val="1"/>
    <w:next w:val="1"/>
    <w:link w:val="68"/>
    <w:unhideWhenUsed/>
    <w:qFormat/>
    <w:uiPriority w:val="0"/>
    <w:pPr>
      <w:widowControl/>
      <w:numPr>
        <w:ilvl w:val="2"/>
        <w:numId w:val="1"/>
      </w:numPr>
      <w:jc w:val="left"/>
      <w:outlineLvl w:val="2"/>
    </w:pPr>
    <w:rPr>
      <w:b/>
      <w:sz w:val="24"/>
    </w:rPr>
  </w:style>
  <w:style w:type="paragraph" w:styleId="5">
    <w:name w:val="heading 4"/>
    <w:basedOn w:val="1"/>
    <w:next w:val="1"/>
    <w:link w:val="69"/>
    <w:qFormat/>
    <w:uiPriority w:val="0"/>
    <w:pPr>
      <w:keepNext/>
      <w:widowControl/>
      <w:numPr>
        <w:ilvl w:val="3"/>
        <w:numId w:val="1"/>
      </w:numPr>
      <w:spacing w:before="240" w:after="60"/>
      <w:jc w:val="left"/>
      <w:outlineLvl w:val="3"/>
    </w:pPr>
    <w:rPr>
      <w:b/>
      <w:bCs/>
      <w:kern w:val="0"/>
      <w:sz w:val="22"/>
      <w:szCs w:val="28"/>
    </w:rPr>
  </w:style>
  <w:style w:type="paragraph" w:styleId="6">
    <w:name w:val="heading 5"/>
    <w:basedOn w:val="1"/>
    <w:next w:val="1"/>
    <w:link w:val="71"/>
    <w:unhideWhenUsed/>
    <w:qFormat/>
    <w:uiPriority w:val="9"/>
    <w:pPr>
      <w:keepNext/>
      <w:keepLines/>
      <w:numPr>
        <w:ilvl w:val="4"/>
        <w:numId w:val="1"/>
      </w:numPr>
      <w:spacing w:before="280" w:after="290" w:line="376" w:lineRule="auto"/>
      <w:outlineLvl w:val="4"/>
    </w:pPr>
    <w:rPr>
      <w:b/>
      <w:bCs/>
      <w:sz w:val="20"/>
      <w:szCs w:val="28"/>
    </w:rPr>
  </w:style>
  <w:style w:type="paragraph" w:styleId="7">
    <w:name w:val="heading 6"/>
    <w:basedOn w:val="1"/>
    <w:next w:val="1"/>
    <w:link w:val="76"/>
    <w:unhideWhenUsed/>
    <w:qFormat/>
    <w:uiPriority w:val="0"/>
    <w:pPr>
      <w:widowControl/>
      <w:numPr>
        <w:ilvl w:val="5"/>
        <w:numId w:val="1"/>
      </w:numPr>
      <w:spacing w:before="240" w:after="60"/>
      <w:jc w:val="left"/>
      <w:outlineLvl w:val="5"/>
    </w:pPr>
    <w:rPr>
      <w:b/>
      <w:bCs/>
      <w:kern w:val="0"/>
      <w:sz w:val="22"/>
      <w:szCs w:val="20"/>
      <w:lang w:eastAsia="en-US" w:bidi="en-US"/>
    </w:rPr>
  </w:style>
  <w:style w:type="paragraph" w:styleId="8">
    <w:name w:val="heading 7"/>
    <w:basedOn w:val="1"/>
    <w:next w:val="1"/>
    <w:link w:val="77"/>
    <w:unhideWhenUsed/>
    <w:qFormat/>
    <w:uiPriority w:val="0"/>
    <w:pPr>
      <w:widowControl/>
      <w:numPr>
        <w:ilvl w:val="6"/>
        <w:numId w:val="1"/>
      </w:numPr>
      <w:spacing w:before="240" w:after="60"/>
      <w:jc w:val="left"/>
      <w:outlineLvl w:val="6"/>
    </w:pPr>
    <w:rPr>
      <w:kern w:val="0"/>
      <w:sz w:val="24"/>
      <w:szCs w:val="24"/>
      <w:lang w:eastAsia="en-US" w:bidi="en-US"/>
    </w:rPr>
  </w:style>
  <w:style w:type="paragraph" w:styleId="9">
    <w:name w:val="heading 8"/>
    <w:basedOn w:val="1"/>
    <w:next w:val="1"/>
    <w:link w:val="78"/>
    <w:unhideWhenUsed/>
    <w:qFormat/>
    <w:uiPriority w:val="0"/>
    <w:pPr>
      <w:widowControl/>
      <w:numPr>
        <w:ilvl w:val="7"/>
        <w:numId w:val="1"/>
      </w:numPr>
      <w:spacing w:before="240" w:after="60"/>
      <w:jc w:val="left"/>
      <w:outlineLvl w:val="7"/>
    </w:pPr>
    <w:rPr>
      <w:i/>
      <w:iCs/>
      <w:kern w:val="0"/>
      <w:sz w:val="24"/>
      <w:szCs w:val="24"/>
      <w:lang w:eastAsia="en-US" w:bidi="en-US"/>
    </w:rPr>
  </w:style>
  <w:style w:type="paragraph" w:styleId="10">
    <w:name w:val="heading 9"/>
    <w:basedOn w:val="1"/>
    <w:next w:val="1"/>
    <w:link w:val="79"/>
    <w:unhideWhenUsed/>
    <w:qFormat/>
    <w:uiPriority w:val="0"/>
    <w:pPr>
      <w:widowControl/>
      <w:numPr>
        <w:ilvl w:val="8"/>
        <w:numId w:val="1"/>
      </w:numPr>
      <w:spacing w:before="240" w:after="60"/>
      <w:jc w:val="left"/>
      <w:outlineLvl w:val="8"/>
    </w:pPr>
    <w:rPr>
      <w:rFonts w:ascii="Cambria" w:hAnsi="Cambria" w:cs="Arial"/>
      <w:kern w:val="0"/>
      <w:sz w:val="22"/>
      <w:lang w:eastAsia="en-US" w:bidi="en-US"/>
    </w:rPr>
  </w:style>
  <w:style w:type="character" w:default="1" w:styleId="31">
    <w:name w:val="Default Paragraph Font"/>
    <w:unhideWhenUsed/>
    <w:uiPriority w:val="1"/>
  </w:style>
  <w:style w:type="table" w:default="1" w:styleId="38">
    <w:name w:val="Normal Table"/>
    <w:unhideWhenUsed/>
    <w:qFormat/>
    <w:uiPriority w:val="99"/>
    <w:tblPr>
      <w:tblStyle w:val="38"/>
      <w:tblLayout w:type="fixed"/>
      <w:tblCellMar>
        <w:top w:w="0" w:type="dxa"/>
        <w:left w:w="108" w:type="dxa"/>
        <w:bottom w:w="0" w:type="dxa"/>
        <w:right w:w="108" w:type="dxa"/>
      </w:tblCellMar>
    </w:tblPr>
    <w:tcPr>
      <w:textDirection w:val="lrTb"/>
    </w:tcPr>
  </w:style>
  <w:style w:type="paragraph" w:styleId="11">
    <w:name w:val="annotation subject"/>
    <w:basedOn w:val="12"/>
    <w:next w:val="12"/>
    <w:link w:val="82"/>
    <w:unhideWhenUsed/>
    <w:uiPriority w:val="99"/>
    <w:rPr>
      <w:b/>
      <w:bCs/>
    </w:rPr>
  </w:style>
  <w:style w:type="paragraph" w:styleId="12">
    <w:name w:val="annotation text"/>
    <w:basedOn w:val="1"/>
    <w:link w:val="81"/>
    <w:unhideWhenUsed/>
    <w:uiPriority w:val="99"/>
    <w:pPr>
      <w:ind w:left="288"/>
      <w:jc w:val="left"/>
    </w:pPr>
  </w:style>
  <w:style w:type="paragraph" w:styleId="13">
    <w:name w:val="toc 7"/>
    <w:basedOn w:val="1"/>
    <w:next w:val="1"/>
    <w:unhideWhenUsed/>
    <w:uiPriority w:val="39"/>
    <w:pPr>
      <w:widowControl/>
      <w:spacing w:before="0" w:beforeAutospacing="0" w:after="100" w:line="276" w:lineRule="auto"/>
      <w:ind w:left="1320" w:firstLine="0"/>
      <w:jc w:val="left"/>
    </w:pPr>
    <w:rPr>
      <w:rFonts w:ascii="Calibri" w:hAnsi="Calibri"/>
      <w:kern w:val="0"/>
      <w:sz w:val="22"/>
    </w:rPr>
  </w:style>
  <w:style w:type="paragraph" w:styleId="14">
    <w:name w:val="caption"/>
    <w:basedOn w:val="1"/>
    <w:next w:val="1"/>
    <w:qFormat/>
    <w:uiPriority w:val="0"/>
    <w:pPr>
      <w:widowControl/>
      <w:ind w:left="288"/>
      <w:jc w:val="left"/>
    </w:pPr>
    <w:rPr>
      <w:b/>
      <w:bCs/>
      <w:kern w:val="0"/>
      <w:sz w:val="20"/>
      <w:szCs w:val="20"/>
      <w:lang w:eastAsia="en-US" w:bidi="en-US"/>
    </w:rPr>
  </w:style>
  <w:style w:type="paragraph" w:styleId="15">
    <w:name w:val="Document Map"/>
    <w:basedOn w:val="1"/>
    <w:link w:val="65"/>
    <w:unhideWhenUsed/>
    <w:uiPriority w:val="99"/>
    <w:pPr>
      <w:ind w:left="288"/>
    </w:pPr>
    <w:rPr>
      <w:rFonts w:ascii="Tahoma" w:hAnsi="Tahoma" w:cs="Tahoma"/>
      <w:sz w:val="16"/>
      <w:szCs w:val="16"/>
    </w:rPr>
  </w:style>
  <w:style w:type="paragraph" w:styleId="16">
    <w:name w:val="toc 5"/>
    <w:basedOn w:val="1"/>
    <w:next w:val="1"/>
    <w:unhideWhenUsed/>
    <w:uiPriority w:val="39"/>
    <w:pPr>
      <w:widowControl/>
      <w:spacing w:before="0" w:beforeAutospacing="0" w:after="100" w:line="276" w:lineRule="auto"/>
      <w:ind w:left="880" w:firstLine="0"/>
      <w:jc w:val="left"/>
    </w:pPr>
    <w:rPr>
      <w:rFonts w:ascii="Calibri" w:hAnsi="Calibri"/>
      <w:kern w:val="0"/>
      <w:sz w:val="22"/>
    </w:rPr>
  </w:style>
  <w:style w:type="paragraph" w:styleId="17">
    <w:name w:val="toc 3"/>
    <w:basedOn w:val="1"/>
    <w:next w:val="1"/>
    <w:unhideWhenUsed/>
    <w:uiPriority w:val="39"/>
    <w:pPr>
      <w:spacing w:after="100"/>
      <w:ind w:left="460"/>
    </w:pPr>
  </w:style>
  <w:style w:type="paragraph" w:styleId="18">
    <w:name w:val="toc 8"/>
    <w:basedOn w:val="1"/>
    <w:next w:val="1"/>
    <w:unhideWhenUsed/>
    <w:uiPriority w:val="39"/>
    <w:pPr>
      <w:widowControl/>
      <w:spacing w:before="0" w:beforeAutospacing="0" w:after="100" w:line="276" w:lineRule="auto"/>
      <w:ind w:left="1540" w:firstLine="0"/>
      <w:jc w:val="left"/>
    </w:pPr>
    <w:rPr>
      <w:rFonts w:ascii="Calibri" w:hAnsi="Calibri"/>
      <w:kern w:val="0"/>
      <w:sz w:val="22"/>
    </w:rPr>
  </w:style>
  <w:style w:type="paragraph" w:styleId="19">
    <w:name w:val="Date"/>
    <w:basedOn w:val="1"/>
    <w:next w:val="1"/>
    <w:link w:val="50"/>
    <w:unhideWhenUsed/>
    <w:uiPriority w:val="99"/>
    <w:pPr>
      <w:ind w:left="100" w:leftChars="2500"/>
    </w:pPr>
  </w:style>
  <w:style w:type="paragraph" w:styleId="20">
    <w:name w:val="Balloon Text"/>
    <w:basedOn w:val="1"/>
    <w:link w:val="49"/>
    <w:unhideWhenUsed/>
    <w:uiPriority w:val="99"/>
    <w:pPr>
      <w:ind w:left="288"/>
    </w:pPr>
    <w:rPr>
      <w:sz w:val="16"/>
      <w:szCs w:val="16"/>
    </w:rPr>
  </w:style>
  <w:style w:type="paragraph" w:styleId="21">
    <w:name w:val="footer"/>
    <w:basedOn w:val="1"/>
    <w:link w:val="52"/>
    <w:unhideWhenUsed/>
    <w:uiPriority w:val="99"/>
    <w:pPr>
      <w:tabs>
        <w:tab w:val="center" w:pos="4153"/>
        <w:tab w:val="right" w:pos="8306"/>
      </w:tabs>
      <w:snapToGrid w:val="0"/>
      <w:jc w:val="left"/>
    </w:pPr>
    <w:rPr>
      <w:sz w:val="18"/>
      <w:szCs w:val="18"/>
    </w:rPr>
  </w:style>
  <w:style w:type="paragraph" w:styleId="22">
    <w:name w:val="header"/>
    <w:basedOn w:val="1"/>
    <w:link w:val="51"/>
    <w:unhideWhenUsed/>
    <w:uiPriority w:val="99"/>
    <w:pPr>
      <w:pBdr>
        <w:bottom w:val="single" w:color="auto" w:sz="6" w:space="1"/>
      </w:pBdr>
      <w:tabs>
        <w:tab w:val="center" w:pos="4153"/>
        <w:tab w:val="right" w:pos="8306"/>
      </w:tabs>
      <w:snapToGrid w:val="0"/>
      <w:jc w:val="center"/>
    </w:pPr>
    <w:rPr>
      <w:sz w:val="18"/>
      <w:szCs w:val="18"/>
    </w:rPr>
  </w:style>
  <w:style w:type="paragraph" w:styleId="23">
    <w:name w:val="toc 1"/>
    <w:basedOn w:val="1"/>
    <w:next w:val="1"/>
    <w:unhideWhenUsed/>
    <w:uiPriority w:val="39"/>
    <w:pPr>
      <w:spacing w:after="100"/>
    </w:pPr>
  </w:style>
  <w:style w:type="paragraph" w:styleId="24">
    <w:name w:val="toc 4"/>
    <w:basedOn w:val="1"/>
    <w:next w:val="1"/>
    <w:unhideWhenUsed/>
    <w:uiPriority w:val="39"/>
    <w:pPr>
      <w:widowControl/>
      <w:spacing w:before="0" w:beforeAutospacing="0" w:after="100" w:line="276" w:lineRule="auto"/>
      <w:ind w:left="660" w:firstLine="0"/>
      <w:jc w:val="left"/>
    </w:pPr>
    <w:rPr>
      <w:rFonts w:ascii="Calibri" w:hAnsi="Calibri"/>
      <w:kern w:val="0"/>
      <w:sz w:val="22"/>
    </w:rPr>
  </w:style>
  <w:style w:type="paragraph" w:styleId="25">
    <w:name w:val="footnote text"/>
    <w:basedOn w:val="1"/>
    <w:link w:val="80"/>
    <w:unhideWhenUsed/>
    <w:uiPriority w:val="99"/>
    <w:rPr>
      <w:sz w:val="20"/>
      <w:szCs w:val="20"/>
    </w:rPr>
  </w:style>
  <w:style w:type="paragraph" w:styleId="26">
    <w:name w:val="toc 6"/>
    <w:basedOn w:val="1"/>
    <w:next w:val="1"/>
    <w:unhideWhenUsed/>
    <w:uiPriority w:val="39"/>
    <w:pPr>
      <w:widowControl/>
      <w:spacing w:before="0" w:beforeAutospacing="0" w:after="100" w:line="276" w:lineRule="auto"/>
      <w:ind w:left="1100" w:firstLine="0"/>
      <w:jc w:val="left"/>
    </w:pPr>
    <w:rPr>
      <w:rFonts w:ascii="Calibri" w:hAnsi="Calibri"/>
      <w:kern w:val="0"/>
      <w:sz w:val="22"/>
    </w:rPr>
  </w:style>
  <w:style w:type="paragraph" w:styleId="27">
    <w:name w:val="toc 2"/>
    <w:basedOn w:val="1"/>
    <w:next w:val="1"/>
    <w:unhideWhenUsed/>
    <w:uiPriority w:val="39"/>
    <w:pPr>
      <w:spacing w:after="100"/>
      <w:ind w:left="230"/>
    </w:pPr>
  </w:style>
  <w:style w:type="paragraph" w:styleId="28">
    <w:name w:val="toc 9"/>
    <w:basedOn w:val="1"/>
    <w:next w:val="1"/>
    <w:unhideWhenUsed/>
    <w:uiPriority w:val="39"/>
    <w:pPr>
      <w:widowControl/>
      <w:spacing w:before="0" w:beforeAutospacing="0" w:after="100" w:line="276" w:lineRule="auto"/>
      <w:ind w:left="1760" w:firstLine="0"/>
      <w:jc w:val="left"/>
    </w:pPr>
    <w:rPr>
      <w:rFonts w:ascii="Calibri" w:hAnsi="Calibri"/>
      <w:kern w:val="0"/>
      <w:sz w:val="22"/>
    </w:rPr>
  </w:style>
  <w:style w:type="paragraph" w:styleId="29">
    <w:name w:val="HTML Preformatted"/>
    <w:basedOn w:val="1"/>
    <w:link w:val="57"/>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30">
    <w:name w:val="Normal (Web)"/>
    <w:basedOn w:val="1"/>
    <w:unhideWhenUsed/>
    <w:uiPriority w:val="99"/>
    <w:pPr>
      <w:widowControl/>
      <w:spacing w:after="100" w:afterAutospacing="1"/>
      <w:ind w:left="288"/>
      <w:jc w:val="left"/>
    </w:pPr>
    <w:rPr>
      <w:rFonts w:ascii="宋体" w:hAnsi="宋体" w:cs="宋体"/>
      <w:kern w:val="0"/>
      <w:sz w:val="24"/>
      <w:szCs w:val="24"/>
    </w:rPr>
  </w:style>
  <w:style w:type="character" w:styleId="32">
    <w:name w:val="Strong"/>
    <w:basedOn w:val="31"/>
    <w:qFormat/>
    <w:uiPriority w:val="22"/>
    <w:rPr>
      <w:b/>
      <w:bCs/>
    </w:rPr>
  </w:style>
  <w:style w:type="character" w:styleId="33">
    <w:name w:val="FollowedHyperlink"/>
    <w:basedOn w:val="31"/>
    <w:unhideWhenUsed/>
    <w:uiPriority w:val="99"/>
    <w:rPr>
      <w:color w:val="800080"/>
      <w:u w:val="single"/>
    </w:rPr>
  </w:style>
  <w:style w:type="character" w:styleId="34">
    <w:name w:val="Hyperlink"/>
    <w:basedOn w:val="31"/>
    <w:unhideWhenUsed/>
    <w:uiPriority w:val="99"/>
    <w:rPr>
      <w:color w:val="0000FF"/>
      <w:u w:val="single"/>
    </w:rPr>
  </w:style>
  <w:style w:type="character" w:styleId="35">
    <w:name w:val="HTML Code"/>
    <w:basedOn w:val="31"/>
    <w:unhideWhenUsed/>
    <w:uiPriority w:val="99"/>
    <w:rPr>
      <w:rFonts w:ascii="宋体" w:hAnsi="宋体" w:eastAsia="宋体" w:cs="宋体"/>
      <w:sz w:val="24"/>
      <w:szCs w:val="24"/>
    </w:rPr>
  </w:style>
  <w:style w:type="character" w:styleId="36">
    <w:name w:val="annotation reference"/>
    <w:basedOn w:val="31"/>
    <w:unhideWhenUsed/>
    <w:uiPriority w:val="99"/>
    <w:rPr>
      <w:sz w:val="21"/>
      <w:szCs w:val="21"/>
    </w:rPr>
  </w:style>
  <w:style w:type="character" w:styleId="37">
    <w:name w:val="footnote reference"/>
    <w:basedOn w:val="31"/>
    <w:unhideWhenUsed/>
    <w:uiPriority w:val="99"/>
    <w:rPr>
      <w:vertAlign w:val="superscript"/>
    </w:rPr>
  </w:style>
  <w:style w:type="table" w:styleId="39">
    <w:name w:val="Table Grid"/>
    <w:basedOn w:val="38"/>
    <w:uiPriority w:val="59"/>
    <w:pPr/>
    <w:tblPr>
      <w:tblStyle w:val="38"/>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cPr>
      <w:textDirection w:val="lrTb"/>
    </w:tcPr>
  </w:style>
  <w:style w:type="paragraph" w:customStyle="1" w:styleId="40">
    <w:name w:val="List Paragraph"/>
    <w:basedOn w:val="1"/>
    <w:qFormat/>
    <w:uiPriority w:val="34"/>
    <w:pPr>
      <w:ind w:left="288" w:firstLine="420" w:firstLineChars="200"/>
    </w:pPr>
  </w:style>
  <w:style w:type="paragraph" w:customStyle="1" w:styleId="41">
    <w:name w:val="No Spacing"/>
    <w:qFormat/>
    <w:uiPriority w:val="1"/>
    <w:pPr>
      <w:widowControl w:val="0"/>
      <w:jc w:val="both"/>
    </w:pPr>
    <w:rPr>
      <w:rFonts w:ascii="Calibri" w:hAnsi="Calibri" w:eastAsia="宋体" w:cs="Times New Roman"/>
      <w:kern w:val="2"/>
      <w:sz w:val="21"/>
      <w:szCs w:val="22"/>
      <w:lang w:val="en-US" w:eastAsia="zh-CN" w:bidi="ar-SA"/>
    </w:rPr>
  </w:style>
  <w:style w:type="paragraph" w:customStyle="1" w:styleId="42">
    <w:name w:val="Quote"/>
    <w:basedOn w:val="1"/>
    <w:next w:val="1"/>
    <w:link w:val="72"/>
    <w:qFormat/>
    <w:uiPriority w:val="29"/>
    <w:rPr>
      <w:i/>
      <w:iCs/>
      <w:color w:val="000000"/>
    </w:rPr>
  </w:style>
  <w:style w:type="paragraph" w:customStyle="1" w:styleId="43">
    <w:name w:val="Default"/>
    <w:uiPriority w:val="0"/>
    <w:pPr>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44">
    <w:name w:val="Heading 2+15"/>
    <w:basedOn w:val="43"/>
    <w:next w:val="43"/>
    <w:uiPriority w:val="99"/>
    <w:rPr>
      <w:rFonts w:ascii="Arial" w:hAnsi="Arial" w:cs="Arial"/>
      <w:color w:val="auto"/>
    </w:rPr>
  </w:style>
  <w:style w:type="paragraph" w:customStyle="1" w:styleId="45">
    <w:name w:val="Normal+6"/>
    <w:basedOn w:val="43"/>
    <w:next w:val="43"/>
    <w:uiPriority w:val="99"/>
    <w:rPr>
      <w:color w:val="auto"/>
    </w:rPr>
  </w:style>
  <w:style w:type="paragraph" w:customStyle="1" w:styleId="46">
    <w:name w:val="Head1+4"/>
    <w:basedOn w:val="43"/>
    <w:next w:val="43"/>
    <w:uiPriority w:val="99"/>
    <w:rPr>
      <w:rFonts w:ascii="Arial" w:hAnsi="Arial" w:cs="Arial"/>
      <w:color w:val="auto"/>
    </w:rPr>
  </w:style>
  <w:style w:type="paragraph" w:customStyle="1" w:styleId="47">
    <w:name w:val="ProcHead+3"/>
    <w:basedOn w:val="43"/>
    <w:next w:val="43"/>
    <w:uiPriority w:val="99"/>
    <w:rPr>
      <w:rFonts w:ascii="Arial" w:hAnsi="Arial" w:cs="Arial"/>
      <w:color w:val="auto"/>
    </w:rPr>
  </w:style>
  <w:style w:type="paragraph" w:customStyle="1" w:styleId="48">
    <w:name w:val="ProcHead+5"/>
    <w:basedOn w:val="43"/>
    <w:next w:val="43"/>
    <w:uiPriority w:val="99"/>
    <w:rPr>
      <w:rFonts w:ascii="Arial" w:hAnsi="Arial" w:cs="Arial"/>
      <w:color w:val="auto"/>
    </w:rPr>
  </w:style>
  <w:style w:type="character" w:customStyle="1" w:styleId="49">
    <w:name w:val="批注框文本 Char"/>
    <w:basedOn w:val="31"/>
    <w:link w:val="20"/>
    <w:semiHidden/>
    <w:uiPriority w:val="99"/>
    <w:rPr>
      <w:sz w:val="16"/>
      <w:szCs w:val="16"/>
    </w:rPr>
  </w:style>
  <w:style w:type="character" w:customStyle="1" w:styleId="50">
    <w:name w:val="日期 Char"/>
    <w:basedOn w:val="31"/>
    <w:link w:val="19"/>
    <w:semiHidden/>
    <w:uiPriority w:val="99"/>
    <w:rPr/>
  </w:style>
  <w:style w:type="character" w:customStyle="1" w:styleId="51">
    <w:name w:val="页眉 Char"/>
    <w:basedOn w:val="31"/>
    <w:link w:val="22"/>
    <w:semiHidden/>
    <w:uiPriority w:val="99"/>
    <w:rPr>
      <w:sz w:val="18"/>
      <w:szCs w:val="18"/>
    </w:rPr>
  </w:style>
  <w:style w:type="character" w:customStyle="1" w:styleId="52">
    <w:name w:val="页脚 Char"/>
    <w:basedOn w:val="31"/>
    <w:link w:val="21"/>
    <w:semiHidden/>
    <w:uiPriority w:val="99"/>
    <w:rPr>
      <w:sz w:val="18"/>
      <w:szCs w:val="18"/>
    </w:rPr>
  </w:style>
  <w:style w:type="character" w:customStyle="1" w:styleId="53">
    <w:name w:val="short_text"/>
    <w:basedOn w:val="31"/>
    <w:uiPriority w:val="0"/>
    <w:rPr/>
  </w:style>
  <w:style w:type="character" w:customStyle="1" w:styleId="54">
    <w:name w:val="hps"/>
    <w:basedOn w:val="31"/>
    <w:uiPriority w:val="0"/>
    <w:rPr/>
  </w:style>
  <w:style w:type="character" w:customStyle="1" w:styleId="55">
    <w:name w:val="web-item2"/>
    <w:basedOn w:val="31"/>
    <w:uiPriority w:val="0"/>
    <w:rPr>
      <w:sz w:val="20"/>
      <w:szCs w:val="20"/>
    </w:rPr>
  </w:style>
  <w:style w:type="character" w:customStyle="1" w:styleId="56">
    <w:name w:val="def"/>
    <w:basedOn w:val="31"/>
    <w:uiPriority w:val="0"/>
    <w:rPr/>
  </w:style>
  <w:style w:type="character" w:customStyle="1" w:styleId="57">
    <w:name w:val="HTML 预设格式 Char"/>
    <w:basedOn w:val="31"/>
    <w:link w:val="29"/>
    <w:semiHidden/>
    <w:uiPriority w:val="99"/>
    <w:rPr>
      <w:rFonts w:ascii="宋体" w:hAnsi="宋体" w:eastAsia="宋体" w:cs="宋体"/>
      <w:kern w:val="0"/>
      <w:sz w:val="24"/>
      <w:szCs w:val="24"/>
    </w:rPr>
  </w:style>
  <w:style w:type="character" w:customStyle="1" w:styleId="58">
    <w:name w:val="nodelabelbox"/>
    <w:basedOn w:val="31"/>
    <w:uiPriority w:val="0"/>
    <w:rPr/>
  </w:style>
  <w:style w:type="character" w:customStyle="1" w:styleId="59">
    <w:name w:val="nodetag"/>
    <w:basedOn w:val="31"/>
    <w:uiPriority w:val="0"/>
    <w:rPr/>
  </w:style>
  <w:style w:type="character" w:customStyle="1" w:styleId="60">
    <w:name w:val="nodeattr"/>
    <w:basedOn w:val="31"/>
    <w:uiPriority w:val="0"/>
    <w:rPr/>
  </w:style>
  <w:style w:type="character" w:customStyle="1" w:styleId="61">
    <w:name w:val="nodename"/>
    <w:basedOn w:val="31"/>
    <w:uiPriority w:val="0"/>
    <w:rPr/>
  </w:style>
  <w:style w:type="character" w:customStyle="1" w:styleId="62">
    <w:name w:val="nodevalue"/>
    <w:basedOn w:val="31"/>
    <w:uiPriority w:val="0"/>
    <w:rPr/>
  </w:style>
  <w:style w:type="character" w:customStyle="1" w:styleId="63">
    <w:name w:val="nodebracket"/>
    <w:basedOn w:val="31"/>
    <w:uiPriority w:val="0"/>
    <w:rPr/>
  </w:style>
  <w:style w:type="character" w:customStyle="1" w:styleId="64">
    <w:name w:val="nodetext"/>
    <w:basedOn w:val="31"/>
    <w:uiPriority w:val="0"/>
    <w:rPr/>
  </w:style>
  <w:style w:type="character" w:customStyle="1" w:styleId="65">
    <w:name w:val="文档结构图 Char"/>
    <w:basedOn w:val="31"/>
    <w:link w:val="15"/>
    <w:semiHidden/>
    <w:uiPriority w:val="99"/>
    <w:rPr>
      <w:rFonts w:ascii="Tahoma" w:hAnsi="Tahoma" w:cs="Tahoma"/>
      <w:sz w:val="16"/>
      <w:szCs w:val="16"/>
    </w:rPr>
  </w:style>
  <w:style w:type="character" w:customStyle="1" w:styleId="66">
    <w:name w:val="标题 1 Char"/>
    <w:basedOn w:val="31"/>
    <w:link w:val="2"/>
    <w:uiPriority w:val="9"/>
    <w:rPr>
      <w:rFonts w:ascii="Times New Roman" w:hAnsi="Times New Roman"/>
      <w:b/>
      <w:bCs/>
      <w:kern w:val="44"/>
      <w:sz w:val="44"/>
      <w:szCs w:val="44"/>
    </w:rPr>
  </w:style>
  <w:style w:type="character" w:customStyle="1" w:styleId="67">
    <w:name w:val="标题 2 Char"/>
    <w:basedOn w:val="31"/>
    <w:link w:val="3"/>
    <w:uiPriority w:val="0"/>
    <w:rPr>
      <w:rFonts w:ascii="Cambria" w:hAnsi="Cambria"/>
      <w:b/>
      <w:bCs/>
      <w:kern w:val="2"/>
      <w:sz w:val="32"/>
      <w:szCs w:val="32"/>
    </w:rPr>
  </w:style>
  <w:style w:type="character" w:customStyle="1" w:styleId="68">
    <w:name w:val="标题 3 Char"/>
    <w:basedOn w:val="31"/>
    <w:link w:val="4"/>
    <w:uiPriority w:val="0"/>
    <w:rPr>
      <w:rFonts w:ascii="Times New Roman" w:hAnsi="Times New Roman"/>
      <w:b/>
      <w:kern w:val="2"/>
      <w:sz w:val="24"/>
      <w:szCs w:val="22"/>
    </w:rPr>
  </w:style>
  <w:style w:type="character" w:customStyle="1" w:styleId="69">
    <w:name w:val="标题 4 Char"/>
    <w:basedOn w:val="31"/>
    <w:link w:val="5"/>
    <w:uiPriority w:val="0"/>
    <w:rPr>
      <w:rFonts w:ascii="Times New Roman" w:hAnsi="Times New Roman"/>
      <w:b/>
      <w:bCs/>
      <w:sz w:val="22"/>
      <w:szCs w:val="28"/>
    </w:rPr>
  </w:style>
  <w:style w:type="character" w:customStyle="1" w:styleId="70">
    <w:name w:val="left-indent"/>
    <w:basedOn w:val="31"/>
    <w:uiPriority w:val="0"/>
    <w:rPr/>
  </w:style>
  <w:style w:type="character" w:customStyle="1" w:styleId="71">
    <w:name w:val="标题 5 Char"/>
    <w:basedOn w:val="31"/>
    <w:link w:val="6"/>
    <w:uiPriority w:val="9"/>
    <w:rPr>
      <w:rFonts w:ascii="Times New Roman" w:hAnsi="Times New Roman"/>
      <w:b/>
      <w:bCs/>
      <w:kern w:val="2"/>
      <w:szCs w:val="28"/>
    </w:rPr>
  </w:style>
  <w:style w:type="character" w:customStyle="1" w:styleId="72">
    <w:name w:val="引用 Char"/>
    <w:basedOn w:val="31"/>
    <w:link w:val="42"/>
    <w:uiPriority w:val="29"/>
    <w:rPr>
      <w:i/>
      <w:iCs/>
      <w:color w:val="000000"/>
      <w:kern w:val="2"/>
      <w:sz w:val="21"/>
      <w:szCs w:val="22"/>
    </w:rPr>
  </w:style>
  <w:style w:type="character" w:customStyle="1" w:styleId="73">
    <w:name w:val="atn"/>
    <w:basedOn w:val="31"/>
    <w:uiPriority w:val="0"/>
    <w:rPr/>
  </w:style>
  <w:style w:type="character" w:customStyle="1" w:styleId="74">
    <w:name w:val="alt-edited"/>
    <w:basedOn w:val="31"/>
    <w:uiPriority w:val="0"/>
    <w:rPr/>
  </w:style>
  <w:style w:type="character" w:customStyle="1" w:styleId="75">
    <w:name w:val="apple-converted-space"/>
    <w:basedOn w:val="31"/>
    <w:uiPriority w:val="0"/>
    <w:rPr/>
  </w:style>
  <w:style w:type="character" w:customStyle="1" w:styleId="76">
    <w:name w:val="标题 6 Char"/>
    <w:basedOn w:val="31"/>
    <w:link w:val="7"/>
    <w:uiPriority w:val="0"/>
    <w:rPr>
      <w:rFonts w:ascii="Times New Roman" w:hAnsi="Times New Roman"/>
      <w:b/>
      <w:bCs/>
      <w:sz w:val="22"/>
      <w:lang w:eastAsia="en-US" w:bidi="en-US"/>
    </w:rPr>
  </w:style>
  <w:style w:type="character" w:customStyle="1" w:styleId="77">
    <w:name w:val="标题 7 Char"/>
    <w:basedOn w:val="31"/>
    <w:link w:val="8"/>
    <w:uiPriority w:val="0"/>
    <w:rPr>
      <w:rFonts w:ascii="Times New Roman" w:hAnsi="Times New Roman"/>
      <w:sz w:val="24"/>
      <w:szCs w:val="24"/>
      <w:lang w:eastAsia="en-US" w:bidi="en-US"/>
    </w:rPr>
  </w:style>
  <w:style w:type="character" w:customStyle="1" w:styleId="78">
    <w:name w:val="标题 8 Char"/>
    <w:basedOn w:val="31"/>
    <w:link w:val="9"/>
    <w:uiPriority w:val="0"/>
    <w:rPr>
      <w:rFonts w:ascii="Times New Roman" w:hAnsi="Times New Roman"/>
      <w:i/>
      <w:iCs/>
      <w:sz w:val="24"/>
      <w:szCs w:val="24"/>
      <w:lang w:eastAsia="en-US" w:bidi="en-US"/>
    </w:rPr>
  </w:style>
  <w:style w:type="character" w:customStyle="1" w:styleId="79">
    <w:name w:val="标题 9 Char"/>
    <w:basedOn w:val="31"/>
    <w:link w:val="10"/>
    <w:uiPriority w:val="0"/>
    <w:rPr>
      <w:rFonts w:ascii="Cambria" w:hAnsi="Cambria" w:cs="Arial"/>
      <w:sz w:val="22"/>
      <w:szCs w:val="22"/>
      <w:lang w:eastAsia="en-US" w:bidi="en-US"/>
    </w:rPr>
  </w:style>
  <w:style w:type="character" w:customStyle="1" w:styleId="80">
    <w:name w:val="脚注文本 Char"/>
    <w:basedOn w:val="31"/>
    <w:link w:val="25"/>
    <w:semiHidden/>
    <w:uiPriority w:val="99"/>
    <w:rPr>
      <w:kern w:val="2"/>
    </w:rPr>
  </w:style>
  <w:style w:type="character" w:customStyle="1" w:styleId="81">
    <w:name w:val="批注文字 Char"/>
    <w:basedOn w:val="31"/>
    <w:link w:val="12"/>
    <w:semiHidden/>
    <w:uiPriority w:val="99"/>
    <w:rPr>
      <w:rFonts w:ascii="Times New Roman" w:hAnsi="Times New Roman"/>
      <w:kern w:val="2"/>
      <w:sz w:val="23"/>
      <w:szCs w:val="22"/>
    </w:rPr>
  </w:style>
  <w:style w:type="character" w:customStyle="1" w:styleId="82">
    <w:name w:val="批注主题 Char"/>
    <w:basedOn w:val="81"/>
    <w:link w:val="11"/>
    <w:semiHidden/>
    <w:uiPriority w:val="99"/>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oleObject" Target="embeddings/oleObject1.bin"/><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emf"/><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image" Target="media/image2.png"/><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image" Target="media/image1.png"/><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emf"/><Relationship Id="rId54" Type="http://schemas.openxmlformats.org/officeDocument/2006/relationships/oleObject" Target="embeddings/oleObject5.bin"/><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theme" Target="theme/theme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comments" Target="comment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settings" Target="setting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tyles" Target="style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emf"/><Relationship Id="rId15" Type="http://schemas.openxmlformats.org/officeDocument/2006/relationships/oleObject" Target="embeddings/oleObject4.bin"/><Relationship Id="rId14" Type="http://schemas.openxmlformats.org/officeDocument/2006/relationships/image" Target="media/image6.emf"/><Relationship Id="rId13" Type="http://schemas.openxmlformats.org/officeDocument/2006/relationships/oleObject" Target="embeddings/oleObject3.bin"/><Relationship Id="rId12" Type="http://schemas.openxmlformats.org/officeDocument/2006/relationships/image" Target="media/image5.png"/><Relationship Id="rId11" Type="http://schemas.openxmlformats.org/officeDocument/2006/relationships/image" Target="media/image4.emf"/><Relationship Id="rId10" Type="http://schemas.openxmlformats.org/officeDocument/2006/relationships/oleObject" Target="embeddings/oleObject2.bin"/><Relationship Id="rId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70</Pages>
  <Words>9696</Words>
  <Characters>55270</Characters>
  <Lines>460</Lines>
  <Paragraphs>129</Paragraphs>
  <ScaleCrop>false</ScaleCrop>
  <LinksUpToDate>false</LinksUpToDate>
  <CharactersWithSpaces>0</CharactersWithSpaces>
  <Application>WPS Office 个人版_9.1.0.4994_{F1E327BC-269C-435d-A152-05C5408002CA}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2014-03-25T06:41:00Z</dcterms:created>
  <dc:creator>minweng</dc:creator>
  <cp:lastModifiedBy>dell</cp:lastModifiedBy>
  <dcterms:modified xsi:type="dcterms:W3CDTF">2015-03-26T08:54:20Z</dcterms:modified>
  <dc:title>Performance Test </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2052-9.1.0.4994</vt:lpwstr>
  </property>
</Properties>
</file>